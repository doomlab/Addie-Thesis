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1" w:author="Wikowsky, Addie J" w:date="2019-07-07T22:13:00Z"/>
          <w:b/>
        </w:rPr>
      </w:pPr>
      <w:ins w:id="2" w:author="Wikowsky, Addie J" w:date="2019-07-07T22:13:00Z">
        <w:r>
          <w:rPr>
            <w:b/>
          </w:rPr>
          <w:br w:type="page"/>
        </w:r>
      </w:ins>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w:t>
            </w:r>
            <w:del w:id="3" w:author="Erin Buchanan" w:date="2019-07-18T10:22:00Z">
              <w:r w:rsidDel="00657111">
                <w:rPr>
                  <w:rFonts w:ascii="Times New Roman" w:hAnsi="Times New Roman"/>
                </w:rPr>
                <w:delText>s</w:delText>
              </w:r>
            </w:del>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2AE1A8CD" w:rsidR="008E78DC" w:rsidRPr="00840B0A" w:rsidRDefault="00A75C64" w:rsidP="00570658">
      <w:pPr>
        <w:spacing w:line="480" w:lineRule="auto"/>
        <w:ind w:firstLine="720"/>
        <w:rPr>
          <w:bCs/>
        </w:rPr>
      </w:pPr>
      <w:r w:rsidRPr="00F6031A">
        <w:rPr>
          <w:bCs/>
          <w:highlight w:val="yellow"/>
        </w:rPr>
        <w:t xml:space="preserve">(I feel like I need a sentence here but I’m not sure how to get started besides jumping right </w:t>
      </w:r>
      <w:commentRangeStart w:id="4"/>
      <w:commentRangeStart w:id="5"/>
      <w:r w:rsidRPr="00F6031A">
        <w:rPr>
          <w:bCs/>
          <w:highlight w:val="yellow"/>
        </w:rPr>
        <w:t>in</w:t>
      </w:r>
      <w:commentRangeEnd w:id="4"/>
      <w:r w:rsidR="0033189E">
        <w:rPr>
          <w:rStyle w:val="CommentReference"/>
        </w:rPr>
        <w:commentReference w:id="4"/>
      </w:r>
      <w:commentRangeEnd w:id="5"/>
      <w:r w:rsidR="00B9239E">
        <w:rPr>
          <w:rStyle w:val="CommentReference"/>
        </w:rPr>
        <w:commentReference w:id="5"/>
      </w:r>
      <w:r w:rsidRPr="00F6031A">
        <w:rPr>
          <w:bCs/>
          <w:highlight w:val="yellow"/>
        </w:rPr>
        <w:t>.)</w:t>
      </w:r>
      <w:r>
        <w:rPr>
          <w:bCs/>
        </w:rPr>
        <w:t xml:space="preserve"> </w:t>
      </w:r>
      <w:r w:rsidR="008E78DC">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Pr>
          <w:bCs/>
        </w:rPr>
        <w:t>). The gap in the literature is where working memory, fluid intelligence, and expertise are all examined thoroughly</w:t>
      </w:r>
      <w:r w:rsidR="00307D32">
        <w:rPr>
          <w:bCs/>
        </w:rPr>
        <w:t xml:space="preserve"> together</w:t>
      </w:r>
      <w:r>
        <w:rPr>
          <w:bCs/>
        </w:rPr>
        <w:t>. For this thesis,</w:t>
      </w:r>
      <w:r w:rsidR="00B55798">
        <w:rPr>
          <w:bCs/>
        </w:rPr>
        <w:t xml:space="preserve"> the relationship between</w:t>
      </w:r>
      <w:r>
        <w:rPr>
          <w:bCs/>
        </w:rPr>
        <w:t xml:space="preserve"> working memory </w:t>
      </w:r>
      <w:ins w:id="6" w:author="Erin Buchanan" w:date="2019-07-18T10:34:00Z">
        <w:r w:rsidR="006E0224">
          <w:rPr>
            <w:bCs/>
          </w:rPr>
          <w:t xml:space="preserve">(as measured by the automated OSPAN task) </w:t>
        </w:r>
      </w:ins>
      <w:r>
        <w:rPr>
          <w:bCs/>
        </w:rPr>
        <w:t>and fluid intelligence</w:t>
      </w:r>
      <w:ins w:id="7" w:author="Erin Buchanan" w:date="2019-07-18T10:34:00Z">
        <w:r w:rsidR="006E0224">
          <w:rPr>
            <w:bCs/>
          </w:rPr>
          <w:t xml:space="preserve"> (as measured by the </w:t>
        </w:r>
      </w:ins>
      <w:ins w:id="8" w:author="Erin Buchanan" w:date="2019-07-18T10:35:00Z">
        <w:r w:rsidR="006E0224">
          <w:rPr>
            <w:bCs/>
          </w:rPr>
          <w:t xml:space="preserve">Advanced </w:t>
        </w:r>
        <w:r w:rsidR="005E3B28">
          <w:rPr>
            <w:bCs/>
          </w:rPr>
          <w:t>Raven’s</w:t>
        </w:r>
        <w:r w:rsidR="005E3B28">
          <w:rPr>
            <w:bCs/>
          </w:rPr>
          <w:t xml:space="preserve"> </w:t>
        </w:r>
        <w:r w:rsidR="006E0224">
          <w:rPr>
            <w:bCs/>
          </w:rPr>
          <w:t>Progress Matri</w:t>
        </w:r>
        <w:r w:rsidR="005E3B28">
          <w:rPr>
            <w:bCs/>
          </w:rPr>
          <w:t>ces)</w:t>
        </w:r>
      </w:ins>
      <w:r>
        <w:rPr>
          <w:bCs/>
        </w:rPr>
        <w:t xml:space="preserve"> studies </w:t>
      </w:r>
      <w:r w:rsidR="00B55798">
        <w:rPr>
          <w:bCs/>
        </w:rPr>
        <w:t>should be</w:t>
      </w:r>
      <w:r>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ins w:id="9" w:author="Erin Buchanan" w:date="2019-07-18T10:35:00Z">
        <w:r w:rsidR="005E3B28">
          <w:rPr>
            <w:bCs/>
          </w:rPr>
          <w:t xml:space="preserve"> (as measured by language and typing fluency)</w:t>
        </w:r>
      </w:ins>
      <w:r w:rsidR="00F6031A">
        <w:rPr>
          <w:bCs/>
        </w:rPr>
        <w:t xml:space="preserve"> correlations will be </w:t>
      </w:r>
      <w:r w:rsidR="0033189E">
        <w:rPr>
          <w:bCs/>
        </w:rPr>
        <w:t>reported</w:t>
      </w:r>
      <w:r w:rsidR="00F6031A">
        <w:rPr>
          <w:bCs/>
        </w:rPr>
        <w:t xml:space="preserve"> to examine if there is a relationship</w:t>
      </w:r>
      <w:commentRangeStart w:id="10"/>
      <w:r w:rsidR="00F6031A">
        <w:rPr>
          <w:bCs/>
        </w:rPr>
        <w:t xml:space="preserve">, as previous research </w:t>
      </w:r>
      <w:ins w:id="11" w:author="Erin Buchanan" w:date="2019-07-18T10:36:00Z">
        <w:r w:rsidR="0054486E">
          <w:rPr>
            <w:bCs/>
          </w:rPr>
          <w:t xml:space="preserve">on chess and physics experts </w:t>
        </w:r>
      </w:ins>
      <w:commentRangeStart w:id="12"/>
      <w:r w:rsidR="00F6031A">
        <w:rPr>
          <w:bCs/>
        </w:rPr>
        <w:t>suggests</w:t>
      </w:r>
      <w:commentRangeEnd w:id="10"/>
      <w:commentRangeEnd w:id="12"/>
      <w:r w:rsidR="0054486E">
        <w:rPr>
          <w:rStyle w:val="CommentReference"/>
        </w:rPr>
        <w:commentReference w:id="12"/>
      </w:r>
      <w:r w:rsidR="0033189E">
        <w:rPr>
          <w:rStyle w:val="CommentReference"/>
        </w:rPr>
        <w:commentReference w:id="10"/>
      </w:r>
      <w:r w:rsidR="00F6031A">
        <w:rPr>
          <w:bCs/>
        </w:rPr>
        <w:t xml:space="preserve">. </w:t>
      </w:r>
      <w:ins w:id="13" w:author="Wikowsky, Addie J" w:date="2019-07-17T22:46:00Z">
        <w:r w:rsidR="00933F05">
          <w:rPr>
            <w:bCs/>
          </w:rPr>
          <w:t xml:space="preserve">Finally, the relationship between expertise and fluid intelligence will also be examined </w:t>
        </w:r>
        <w:del w:id="14" w:author="Erin Buchanan" w:date="2019-07-18T10:34:00Z">
          <w:r w:rsidR="00933F05" w:rsidDel="00E1067A">
            <w:rPr>
              <w:bCs/>
            </w:rPr>
            <w:delText xml:space="preserve">by using the same expertise measures against working memory and </w:delText>
          </w:r>
          <w:commentRangeStart w:id="15"/>
          <w:r w:rsidR="00933F05" w:rsidDel="00E1067A">
            <w:rPr>
              <w:bCs/>
            </w:rPr>
            <w:delText xml:space="preserve">advanced ravens progressive matrices </w:delText>
          </w:r>
          <w:commentRangeEnd w:id="15"/>
          <w:r w:rsidR="00933F05" w:rsidDel="00E1067A">
            <w:rPr>
              <w:rStyle w:val="CommentReference"/>
            </w:rPr>
            <w:commentReference w:id="15"/>
          </w:r>
        </w:del>
        <w:commentRangeStart w:id="16"/>
        <w:commentRangeStart w:id="17"/>
        <w:r w:rsidR="00933F05">
          <w:rPr>
            <w:bCs/>
          </w:rPr>
          <w:t>to see if the gap in the litera</w:t>
        </w:r>
        <w:bookmarkStart w:id="18" w:name="_GoBack"/>
        <w:bookmarkEnd w:id="18"/>
        <w:r w:rsidR="00933F05">
          <w:rPr>
            <w:bCs/>
          </w:rPr>
          <w:t xml:space="preserve">ture can be filled. </w:t>
        </w:r>
        <w:commentRangeEnd w:id="16"/>
        <w:r w:rsidR="00933F05">
          <w:rPr>
            <w:rStyle w:val="CommentReference"/>
          </w:rPr>
          <w:commentReference w:id="16"/>
        </w:r>
        <w:commentRangeEnd w:id="17"/>
        <w:r w:rsidR="00933F05">
          <w:rPr>
            <w:rStyle w:val="CommentReference"/>
          </w:rPr>
          <w:commentReference w:id="17"/>
        </w:r>
      </w:ins>
      <w:del w:id="19" w:author="Wikowsky, Addie J" w:date="2019-07-17T22:46:00Z">
        <w:r w:rsidR="00F6031A" w:rsidDel="00933F05">
          <w:rPr>
            <w:bCs/>
          </w:rPr>
          <w:delText xml:space="preserve">Finally, the relationship between fluid intelligence and expertise will also be examined </w:delText>
        </w:r>
        <w:commentRangeStart w:id="20"/>
        <w:commentRangeStart w:id="21"/>
        <w:r w:rsidR="00F6031A" w:rsidDel="00933F05">
          <w:rPr>
            <w:bCs/>
          </w:rPr>
          <w:delText xml:space="preserve">to see if the gap in the literature can be filled. </w:delText>
        </w:r>
        <w:commentRangeEnd w:id="20"/>
        <w:r w:rsidR="00F6031A" w:rsidDel="00933F05">
          <w:rPr>
            <w:rStyle w:val="CommentReference"/>
          </w:rPr>
          <w:commentReference w:id="20"/>
        </w:r>
      </w:del>
      <w:commentRangeEnd w:id="21"/>
      <w:ins w:id="22" w:author="Erin Buchanan" w:date="2019-07-17T08:17:00Z">
        <w:r w:rsidR="00326017">
          <w:rPr>
            <w:bCs/>
          </w:rPr>
          <w:t xml:space="preserve">Understanding the interplay between these cognitive systems </w:t>
        </w:r>
      </w:ins>
      <w:ins w:id="23" w:author="Wikowsky, Addie J" w:date="2019-07-15T12:52:00Z">
        <w:r w:rsidR="0033189E">
          <w:rPr>
            <w:rStyle w:val="CommentReference"/>
          </w:rPr>
          <w:commentReference w:id="21"/>
        </w:r>
      </w:ins>
      <w:ins w:id="24" w:author="Erin Buchanan" w:date="2019-07-17T08:17:00Z">
        <w:r w:rsidR="00326017">
          <w:rPr>
            <w:bCs/>
          </w:rPr>
          <w:t xml:space="preserve">is </w:t>
        </w:r>
        <w:commentRangeStart w:id="25"/>
        <w:r w:rsidR="00326017">
          <w:rPr>
            <w:bCs/>
          </w:rPr>
          <w:t>important</w:t>
        </w:r>
        <w:commentRangeEnd w:id="25"/>
        <w:r w:rsidR="00326017">
          <w:rPr>
            <w:rStyle w:val="CommentReference"/>
          </w:rPr>
          <w:commentReference w:id="25"/>
        </w:r>
        <w:r w:rsidR="00326017">
          <w:rPr>
            <w:bCs/>
          </w:rPr>
          <w:t xml:space="preserve"> because … </w:t>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 xml:space="preserve">LITERATURE </w:t>
      </w:r>
      <w:commentRangeStart w:id="26"/>
      <w:commentRangeStart w:id="27"/>
      <w:r>
        <w:rPr>
          <w:b/>
        </w:rPr>
        <w:t>REVIEW</w:t>
      </w:r>
      <w:commentRangeEnd w:id="26"/>
      <w:r w:rsidR="00EB05F6">
        <w:rPr>
          <w:rStyle w:val="CommentReference"/>
        </w:rPr>
        <w:commentReference w:id="26"/>
      </w:r>
      <w:commentRangeEnd w:id="27"/>
      <w:r w:rsidR="005C4771">
        <w:rPr>
          <w:rStyle w:val="CommentReference"/>
        </w:rPr>
        <w:commentReference w:id="27"/>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5BBF863D"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197A46A5"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0F9FF105" w:rsidR="00856D02" w:rsidRPr="00856D02" w:rsidRDefault="00856D02" w:rsidP="00DE3C8D">
      <w:pPr>
        <w:spacing w:line="480" w:lineRule="auto"/>
        <w:ind w:firstLine="720"/>
      </w:pPr>
      <w:r w:rsidRPr="00856D02">
        <w:tab/>
      </w:r>
      <w:r w:rsidR="00F6031A">
        <w:t xml:space="preserve">Different constructs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commentRangeStart w:id="28"/>
      <w:commentRangeStart w:id="29"/>
      <w:r w:rsidRPr="00856D02">
        <w:rPr>
          <w:i/>
        </w:rPr>
        <w:t>gF</w:t>
      </w:r>
      <w:commentRangeEnd w:id="28"/>
      <w:r w:rsidR="00ED44BF">
        <w:rPr>
          <w:rStyle w:val="CommentReference"/>
        </w:rPr>
        <w:commentReference w:id="28"/>
      </w:r>
      <w:commentRangeEnd w:id="29"/>
      <w:r w:rsidR="005C4771">
        <w:rPr>
          <w:rStyle w:val="CommentReference"/>
        </w:rPr>
        <w:commentReference w:id="29"/>
      </w:r>
      <w:r w:rsidRPr="00856D02">
        <w:t>)</w:t>
      </w:r>
      <w:del w:id="30" w:author="Wikowsky, Addie J" w:date="2019-07-06T00:09:00Z">
        <w:r w:rsidRPr="00856D02" w:rsidDel="00D97F59">
          <w:delText xml:space="preserve">. Horn (1968) </w:delText>
        </w:r>
        <w:commentRangeStart w:id="31"/>
        <w:r w:rsidRPr="00856D02" w:rsidDel="00D97F59">
          <w:delText>describes intelligence as behavior that can be observed and measured</w:delText>
        </w:r>
        <w:commentRangeEnd w:id="31"/>
        <w:r w:rsidR="00840B0A" w:rsidDel="00D97F59">
          <w:rPr>
            <w:rStyle w:val="CommentReference"/>
          </w:rPr>
          <w:commentReference w:id="31"/>
        </w:r>
        <w:r w:rsidRPr="00856D02" w:rsidDel="00D97F59">
          <w:delText>. Horn is describing that, for researchers in the behavioral sciences, intelligence needs to be measured in some aspect for it to be considered observable</w:delText>
        </w:r>
      </w:del>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766FDFA4"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 xml:space="preserve">(2006), the two types of measurement are: simple memory span and dual-tasks. </w:t>
      </w:r>
    </w:p>
    <w:p w14:paraId="7CA3ED49" w14:textId="26F4BA8A" w:rsidR="00856D02" w:rsidRPr="00856D02" w:rsidRDefault="00D97F59" w:rsidP="00D97F59">
      <w:pPr>
        <w:spacing w:line="480" w:lineRule="auto"/>
        <w:ind w:firstLine="720"/>
      </w:pPr>
      <w:r w:rsidRPr="00D97F59">
        <w:t>Simple memory span tasks measure short term memory by assessing a person’s ability to recall a list of stimuli (</w:t>
      </w:r>
      <w:r w:rsidR="003C77E5">
        <w:t xml:space="preserve">e.g., </w:t>
      </w:r>
      <w:r w:rsidRPr="00D97F59">
        <w:t>words, numbers, or positions</w:t>
      </w:r>
      <w:r w:rsidR="003C77E5">
        <w:t xml:space="preserve">; </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r w:rsidR="00856D02" w:rsidRPr="00856D02">
        <w:t xml:space="preserve">. Dual-trials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 memory tasks</w:t>
      </w:r>
      <w:r w:rsidR="00856D02" w:rsidRPr="00856D02">
        <w:t xml:space="preserve">. Conway </w:t>
      </w:r>
      <w:r>
        <w:t>and colleagues</w:t>
      </w:r>
      <w:r w:rsidR="00856D02" w:rsidRPr="00856D02">
        <w:t xml:space="preserve"> (2005) identified that the majority working memory measurements are considered dual-task because of their complexity. More modern working memory measurements </w:t>
      </w:r>
      <w:r w:rsidR="006D3E83">
        <w:t>are often called</w:t>
      </w:r>
      <w:r w:rsidR="00856D02" w:rsidRPr="00856D02">
        <w:t xml:space="preserve"> complex 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 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 span task, participants might be asked to repeat back a list of letters, while in a dual 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58470BEA" w:rsidR="00856D02" w:rsidRPr="00856D02" w:rsidRDefault="00856D02" w:rsidP="00D30470">
      <w:pPr>
        <w:spacing w:line="480" w:lineRule="auto"/>
        <w:ind w:firstLine="720"/>
      </w:pPr>
      <w:r w:rsidRPr="00856D02">
        <w:t>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2X3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w:t>
      </w:r>
      <w:r w:rsidRPr="00856D02">
        <w:lastRenderedPageBreak/>
        <w:t>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6CA0395F"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59C5E294" w:rsidR="00856D02" w:rsidRPr="00856D02" w:rsidRDefault="00856D02" w:rsidP="00D30470">
      <w:pPr>
        <w:spacing w:line="480" w:lineRule="auto"/>
        <w:ind w:firstLine="720"/>
      </w:pPr>
      <w:r w:rsidRPr="00856D02">
        <w:lastRenderedPageBreak/>
        <w:t>The N-Back task was created in the late 1950’s (Kirchner, 1958). The idea behind this task was to measure short-term memory retention. It consists of different visual stages presented to the participant (</w:t>
      </w:r>
      <w:proofErr w:type="spellStart"/>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5DC60D1B"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w:t>
      </w:r>
      <w:r w:rsidRPr="00856D02">
        <w:lastRenderedPageBreak/>
        <w:t xml:space="preserve">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7E712BB0"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15A50359"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w:t>
      </w:r>
      <w:r w:rsidRPr="00856D02">
        <w:lastRenderedPageBreak/>
        <w:t>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expertise, but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w:t>
      </w:r>
      <w:r w:rsidRPr="00856D02">
        <w:lastRenderedPageBreak/>
        <w:t>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32"/>
      <w:del w:id="33"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32"/>
        <w:r w:rsidR="00FF28DA" w:rsidDel="00D97F59">
          <w:rPr>
            <w:rStyle w:val="CommentReference"/>
          </w:rPr>
          <w:commentReference w:id="32"/>
        </w:r>
        <w:r w:rsidRPr="00856D02" w:rsidDel="00D97F59">
          <w:delText>. They</w:delText>
        </w:r>
      </w:del>
      <w:r w:rsidR="00D97F59">
        <w:t xml:space="preserve">Working memory, </w:t>
      </w:r>
      <w:r w:rsidR="00C2002B">
        <w:rPr>
          <w:i/>
          <w:iCs/>
        </w:rPr>
        <w:t>gF</w:t>
      </w:r>
      <w:r w:rsidR="00D97F59">
        <w:t>, and expertise</w:t>
      </w:r>
      <w:r w:rsidRPr="00856D02">
        <w:t xml:space="preserve"> each play </w:t>
      </w:r>
      <w:del w:id="34" w:author="Wikowsky, Addie J" w:date="2019-07-07T21:35:00Z">
        <w:r w:rsidRPr="00856D02" w:rsidDel="006679DF">
          <w:delText>an important part</w:delText>
        </w:r>
      </w:del>
      <w:r w:rsidR="006679DF">
        <w:t>a role</w:t>
      </w:r>
      <w:r w:rsidRPr="00856D02">
        <w:t xml:space="preserve"> in how we view the world around us and evaluate everyday situations. Shelton </w:t>
      </w:r>
      <w:r w:rsidR="00D97F59">
        <w:t>and colleagues</w:t>
      </w:r>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r w:rsidR="00D97F59">
        <w:t>examine</w:t>
      </w:r>
      <w:r w:rsidR="00D97F59" w:rsidRPr="00856D02">
        <w:t xml:space="preserve"> </w:t>
      </w:r>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lastRenderedPageBreak/>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4282F4EF" w:rsidR="00F93E7B" w:rsidRDefault="00856D02" w:rsidP="008944C8">
      <w:pPr>
        <w:spacing w:line="480" w:lineRule="auto"/>
        <w:ind w:firstLine="720"/>
        <w:rPr>
          <w:b/>
        </w:rPr>
      </w:pPr>
      <w:r w:rsidRPr="00856D02">
        <w:tab/>
        <w:t xml:space="preserve">Taking in these ideas and theories, </w:t>
      </w:r>
      <w:r w:rsidR="00D97F59">
        <w:t>the study</w:t>
      </w:r>
      <w:r w:rsidR="00D97F59" w:rsidRPr="00856D02">
        <w:t xml:space="preserve"> </w:t>
      </w:r>
      <w:r w:rsidRPr="00856D02">
        <w:t xml:space="preserve">outlined in this paper will look at how </w:t>
      </w:r>
      <w:r w:rsidR="006679DF">
        <w:t>working memory</w:t>
      </w:r>
      <w:r w:rsidRPr="00856D02">
        <w:t xml:space="preserve">, </w:t>
      </w:r>
      <w:r w:rsidRPr="00856D02">
        <w:rPr>
          <w:i/>
          <w:iCs/>
        </w:rPr>
        <w:t>gF</w:t>
      </w:r>
      <w:r w:rsidRPr="00856D02">
        <w:t>, and expertis</w:t>
      </w:r>
      <w:r w:rsidR="00D97F59">
        <w:t>e correlate with one another</w:t>
      </w:r>
      <w:r w:rsidRPr="00856D02">
        <w:t xml:space="preserve">. There have been multiple studies on </w:t>
      </w:r>
      <w:ins w:id="35" w:author="Wikowsky, Addie J" w:date="2019-07-17T22:29:00Z">
        <w:r w:rsidR="00F8123A">
          <w:t xml:space="preserve">the relationship between </w:t>
        </w:r>
      </w:ins>
      <w:r w:rsidR="006679DF">
        <w:t>working memory</w:t>
      </w:r>
      <w:r w:rsidR="006679DF" w:rsidRPr="00856D02">
        <w:t xml:space="preserve"> </w:t>
      </w:r>
      <w:r w:rsidRPr="00856D02">
        <w:t xml:space="preserve">and expertise, but few on </w:t>
      </w:r>
      <w:ins w:id="36" w:author="Wikowsky, Addie J" w:date="2019-07-17T22:29:00Z">
        <w:r w:rsidR="00F8123A">
          <w:t xml:space="preserve">the </w:t>
        </w:r>
      </w:ins>
      <w:commentRangeStart w:id="37"/>
      <w:commentRangeStart w:id="38"/>
      <w:ins w:id="39" w:author="Wikowsky, Addie J" w:date="2019-07-17T22:30:00Z">
        <w:r w:rsidR="00F8123A">
          <w:t>relat</w:t>
        </w:r>
        <w:del w:id="40" w:author="Erin Buchanan" w:date="2019-07-18T10:21:00Z">
          <w:r w:rsidR="00F8123A" w:rsidDel="005F57AE">
            <w:delText>ed</w:delText>
          </w:r>
        </w:del>
        <w:commentRangeEnd w:id="37"/>
        <w:r w:rsidR="00F8123A">
          <w:rPr>
            <w:rStyle w:val="CommentReference"/>
          </w:rPr>
          <w:commentReference w:id="37"/>
        </w:r>
        <w:commentRangeEnd w:id="38"/>
        <w:r w:rsidR="00F8123A">
          <w:rPr>
            <w:rStyle w:val="CommentReference"/>
          </w:rPr>
          <w:commentReference w:id="38"/>
        </w:r>
      </w:ins>
      <w:ins w:id="41" w:author="Wikowsky, Addie J" w:date="2019-07-17T22:29:00Z">
        <w:r w:rsidR="00F8123A">
          <w:t xml:space="preserve">ionship between </w:t>
        </w:r>
      </w:ins>
      <w:proofErr w:type="spellStart"/>
      <w:r w:rsidRPr="00856D02">
        <w:rPr>
          <w:i/>
          <w:iCs/>
        </w:rPr>
        <w:t>gF</w:t>
      </w:r>
      <w:proofErr w:type="spellEnd"/>
      <w:r w:rsidRPr="00856D02">
        <w:t xml:space="preserve"> </w:t>
      </w:r>
      <w:ins w:id="42" w:author="Wikowsky, Addie J" w:date="2019-07-17T22:29:00Z">
        <w:r w:rsidR="00F8123A" w:rsidRPr="00856D02">
          <w:t xml:space="preserve">and </w:t>
        </w:r>
        <w:r w:rsidR="00F8123A">
          <w:t>expertise</w:t>
        </w:r>
      </w:ins>
      <w:del w:id="43" w:author="Wikowsky, Addie J" w:date="2019-07-17T22:30:00Z">
        <w:r w:rsidRPr="00856D02" w:rsidDel="00F8123A">
          <w:delText xml:space="preserve">. </w:delText>
        </w:r>
        <w:r w:rsidR="000672FA" w:rsidDel="00F8123A">
          <w:delText xml:space="preserve">There also seems to be a gap in literature on how fluid intelligence and </w:delText>
        </w:r>
        <w:r w:rsidR="00AA3B77" w:rsidDel="00F8123A">
          <w:delText xml:space="preserve">are </w:delText>
        </w:r>
        <w:commentRangeStart w:id="44"/>
        <w:r w:rsidR="00AA3B77" w:rsidDel="00F8123A">
          <w:delText>related</w:delText>
        </w:r>
        <w:commentRangeEnd w:id="44"/>
        <w:r w:rsidR="00A57953" w:rsidDel="00F8123A">
          <w:rPr>
            <w:rStyle w:val="CommentReference"/>
          </w:rPr>
          <w:commentReference w:id="44"/>
        </w:r>
      </w:del>
      <w:r w:rsidR="000672FA">
        <w:t xml:space="preserve">. </w:t>
      </w:r>
      <w:r w:rsidR="006E64E6">
        <w:t>One</w:t>
      </w:r>
      <w:r w:rsidR="00D97F59" w:rsidRPr="00856D02">
        <w:t xml:space="preserve"> </w:t>
      </w:r>
      <w:r w:rsidRPr="00856D02">
        <w:t>hypothesis</w:t>
      </w:r>
      <w:r w:rsidR="006E64E6">
        <w:t xml:space="preserve"> in this study</w:t>
      </w:r>
      <w:r w:rsidRPr="00856D02">
        <w:t xml:space="preserve"> is that </w:t>
      </w:r>
      <w:r w:rsidR="00FF28DA">
        <w:t>greater</w:t>
      </w:r>
      <w:r w:rsidRPr="00856D02">
        <w:t xml:space="preserve"> expertise </w:t>
      </w:r>
      <w:r w:rsidR="006E64E6">
        <w:t xml:space="preserve">(as measured by </w:t>
      </w:r>
      <w:r w:rsidRPr="00856D02">
        <w:t>foreign language or in typing</w:t>
      </w:r>
      <w:r w:rsidR="006E64E6">
        <w:t>)</w:t>
      </w:r>
      <w:r w:rsidRPr="00856D02">
        <w:t xml:space="preserve">, will correlate with higher working memory AOSPAN scores and higher fluid intelligence APM scores. </w:t>
      </w:r>
      <w:r w:rsidR="006679DF">
        <w:rPr>
          <w:bCs/>
        </w:rPr>
        <w:t xml:space="preserve">The researchers believe that those who have higher working memory scores and higher fluid intelligence scores, will then demonstrate greater expertise. </w:t>
      </w:r>
      <w:r w:rsidR="000672FA">
        <w:t xml:space="preserve">This study will also look at the relationship between working memory and fluid intelligence to confirm the relationship, as others have found </w:t>
      </w:r>
      <w:r w:rsidR="000672FA">
        <w:rPr>
          <w:bCs/>
        </w:rPr>
        <w:t>(Conway et al., 2002;</w:t>
      </w:r>
      <w:r w:rsidR="00570658">
        <w:rPr>
          <w:bCs/>
        </w:rPr>
        <w:t xml:space="preserve"> </w:t>
      </w:r>
      <w:r w:rsidR="000672FA">
        <w:rPr>
          <w:bCs/>
        </w:rPr>
        <w:t xml:space="preserve">Shelton et al., 2010; Yuan et al., 2006). </w:t>
      </w:r>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w:t>
      </w:r>
      <w:r w:rsidRPr="00856D02">
        <w:lastRenderedPageBreak/>
        <w:t xml:space="preserve">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ins w:id="45" w:author="Wikowsky, Addie J" w:date="2019-07-15T22:19:00Z">
        <w:r w:rsidR="00C076BC">
          <w:t xml:space="preserve">The purpose of the present study is to examine the relationship among working memory, </w:t>
        </w:r>
        <w:r w:rsidR="00C076BC">
          <w:rPr>
            <w:i/>
            <w:iCs/>
          </w:rPr>
          <w:t>gF</w:t>
        </w:r>
        <w:r w:rsidR="00C076BC">
          <w:t xml:space="preserve">, </w:t>
        </w:r>
      </w:ins>
      <w:ins w:id="46" w:author="Wikowsky, Addie J" w:date="2019-07-15T22:20:00Z">
        <w:r w:rsidR="00C076BC">
          <w:t xml:space="preserve">and expertise as measured by the AOSPAN, APM, and using a typing test or foreign language placement exam on college students enrolled in an introductory or upper level psychology course. </w:t>
        </w:r>
      </w:ins>
      <w:r w:rsidR="00F93E7B">
        <w:rPr>
          <w:b/>
        </w:rPr>
        <w:br w:type="page"/>
      </w:r>
      <w:commentRangeStart w:id="47"/>
      <w:commentRangeStart w:id="48"/>
      <w:commentRangeStart w:id="49"/>
      <w:commentRangeStart w:id="50"/>
      <w:commentRangeEnd w:id="47"/>
      <w:r w:rsidR="00BD185C">
        <w:rPr>
          <w:rStyle w:val="CommentReference"/>
        </w:rPr>
        <w:commentReference w:id="47"/>
      </w:r>
      <w:commentRangeEnd w:id="48"/>
      <w:r w:rsidR="00395A3D">
        <w:rPr>
          <w:rStyle w:val="CommentReference"/>
        </w:rPr>
        <w:commentReference w:id="48"/>
      </w:r>
      <w:commentRangeEnd w:id="49"/>
      <w:r w:rsidR="0033189E">
        <w:rPr>
          <w:rStyle w:val="CommentReference"/>
        </w:rPr>
        <w:commentReference w:id="49"/>
      </w:r>
      <w:commentRangeEnd w:id="50"/>
      <w:r w:rsidR="005E76B3">
        <w:rPr>
          <w:rStyle w:val="CommentReference"/>
        </w:rPr>
        <w:commentReference w:id="50"/>
      </w:r>
    </w:p>
    <w:p w14:paraId="4266E3A0" w14:textId="5B91281C" w:rsidR="006636E0" w:rsidRDefault="00AE6870" w:rsidP="00AE6870">
      <w:pPr>
        <w:spacing w:line="480" w:lineRule="auto"/>
        <w:jc w:val="center"/>
        <w:rPr>
          <w:b/>
        </w:rPr>
      </w:pPr>
      <w:r>
        <w:rPr>
          <w:b/>
        </w:rPr>
        <w:lastRenderedPageBreak/>
        <w:t>METHOD</w:t>
      </w:r>
      <w:del w:id="51" w:author="Erin Buchanan" w:date="2019-07-18T10:22:00Z">
        <w:r w:rsidDel="00657111">
          <w:rPr>
            <w:b/>
          </w:rPr>
          <w:delText>S</w:delText>
        </w:r>
      </w:del>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2370BE63"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participate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pPr>
      <w:commentRangeStart w:id="52"/>
      <w:commentRangeStart w:id="53"/>
      <w:r w:rsidRPr="00856D02">
        <w:rPr>
          <w:i/>
        </w:rPr>
        <w:t>Automated</w:t>
      </w:r>
      <w:commentRangeEnd w:id="52"/>
      <w:r w:rsidR="00A347BE">
        <w:rPr>
          <w:rStyle w:val="CommentReference"/>
        </w:rPr>
        <w:commentReference w:id="52"/>
      </w:r>
      <w:commentRangeEnd w:id="53"/>
      <w:r w:rsidR="00F8123A">
        <w:rPr>
          <w:rStyle w:val="CommentReference"/>
        </w:rPr>
        <w:commentReference w:id="53"/>
      </w:r>
      <w:r w:rsidRPr="00856D02">
        <w:rPr>
          <w:i/>
        </w:rPr>
        <w:t xml:space="preserve">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and told to identify whether the solution was true or false. For example, “IS 2X3 + 4 = 10” </w:t>
      </w:r>
      <w:r w:rsidRPr="00856D02">
        <w:lastRenderedPageBreak/>
        <w:t xml:space="preserve">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1B925985" w:rsidR="007915D4" w:rsidRDefault="00856D02" w:rsidP="00AE6870">
      <w:pPr>
        <w:spacing w:line="480" w:lineRule="auto"/>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1F3997FA" w:rsidR="00856D02" w:rsidRPr="00856D02" w:rsidRDefault="00856D02" w:rsidP="00B11007">
      <w:pPr>
        <w:spacing w:line="480" w:lineRule="auto"/>
      </w:pPr>
      <w:r w:rsidRPr="00856D02">
        <w:rPr>
          <w:i/>
        </w:rPr>
        <w:t>Foreign Language Placement Exam.</w:t>
      </w:r>
      <w:r w:rsidRPr="00856D02">
        <w:t xml:space="preserve"> This task was </w:t>
      </w:r>
      <w:r w:rsidR="00C1662F">
        <w:t xml:space="preserve">to </w:t>
      </w:r>
      <w:r w:rsidR="00F73630">
        <w:t xml:space="preserve">explore expertise in an additional measure other than typing, which is often used in the </w:t>
      </w:r>
      <w:commentRangeStart w:id="54"/>
      <w:commentRangeStart w:id="55"/>
      <w:r w:rsidR="00F73630">
        <w:t>literature</w:t>
      </w:r>
      <w:commentRangeEnd w:id="54"/>
      <w:r w:rsidR="00F73630">
        <w:rPr>
          <w:rStyle w:val="CommentReference"/>
        </w:rPr>
        <w:commentReference w:id="54"/>
      </w:r>
      <w:commentRangeEnd w:id="55"/>
      <w:r w:rsidR="00F8123A">
        <w:rPr>
          <w:rStyle w:val="CommentReference"/>
        </w:rPr>
        <w:commentReference w:id="55"/>
      </w:r>
      <w:r w:rsidR="00F73630">
        <w:t xml:space="preserve"> for ease of measurement and access to more participants</w:t>
      </w:r>
      <w:r w:rsidRPr="00856D02">
        <w:t>. Participants would sign up for the foreign language portion</w:t>
      </w:r>
      <w:r w:rsidR="00C1662F">
        <w:t xml:space="preserve"> </w:t>
      </w:r>
      <w:r w:rsidR="00022942">
        <w:t>if they desired</w:t>
      </w:r>
      <w:r w:rsidRPr="00856D02">
        <w:t xml:space="preserve">. In </w:t>
      </w:r>
      <w:r w:rsidRPr="00856D02">
        <w:lastRenderedPageBreak/>
        <w:t xml:space="preserve">addition to taking the typing task, the participants were also required to take 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006B9F1E"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67F7A4C9" w:rsidR="00856D02" w:rsidRPr="00B760E2" w:rsidRDefault="004E4645" w:rsidP="00D30470">
      <w:pPr>
        <w:spacing w:line="480" w:lineRule="auto"/>
        <w:ind w:firstLine="720"/>
        <w:rPr>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r w:rsidR="00B760E2" w:rsidRPr="00856D02">
        <w:rPr>
          <w:bCs/>
          <w:iCs/>
        </w:rPr>
        <w:t xml:space="preserve">. </w:t>
      </w:r>
      <w:r w:rsidR="00B760E2">
        <w:rPr>
          <w:bCs/>
          <w:iCs/>
        </w:rPr>
        <w:t xml:space="preserve">The math accuracy of the AOSPAN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r w:rsidR="00AF2E72">
        <w:rPr>
          <w:bCs/>
          <w:iCs/>
        </w:rPr>
        <w:t xml:space="preserve">. </w:t>
      </w:r>
      <w:r w:rsidR="00856D02" w:rsidRPr="00856D02">
        <w:rPr>
          <w:bCs/>
          <w:iCs/>
        </w:rPr>
        <w:t xml:space="preserve">The typing test had a </w:t>
      </w:r>
      <w:r w:rsidR="00856D02" w:rsidRPr="00856D02">
        <w:rPr>
          <w:bCs/>
          <w:i/>
        </w:rPr>
        <w:t>M</w:t>
      </w:r>
      <w:r w:rsidR="00856D02" w:rsidRPr="00856D02">
        <w:rPr>
          <w:bCs/>
          <w:iCs/>
        </w:rPr>
        <w:t xml:space="preserve"> = 46.</w:t>
      </w:r>
      <w:r>
        <w:rPr>
          <w:bCs/>
          <w:iCs/>
        </w:rPr>
        <w:t>68</w:t>
      </w:r>
      <w:r w:rsidR="00856D02" w:rsidRPr="00856D02">
        <w:rPr>
          <w:bCs/>
          <w:iCs/>
        </w:rPr>
        <w:t xml:space="preserve">, </w:t>
      </w:r>
      <w:r w:rsidR="00856D02" w:rsidRPr="00856D02">
        <w:rPr>
          <w:bCs/>
          <w:i/>
        </w:rPr>
        <w:t>SD</w:t>
      </w:r>
      <w:r w:rsidR="00856D02" w:rsidRPr="00856D02">
        <w:rPr>
          <w:bCs/>
          <w:iCs/>
        </w:rPr>
        <w:t xml:space="preserve"> = 15.2</w:t>
      </w:r>
      <w:r>
        <w:rPr>
          <w:bCs/>
          <w:iCs/>
        </w:rPr>
        <w:t>3</w:t>
      </w:r>
      <w:r w:rsidR="00856D02" w:rsidRPr="00856D02">
        <w:rPr>
          <w:bCs/>
          <w:iCs/>
        </w:rPr>
        <w:t xml:space="preserve">, with </w:t>
      </w:r>
      <w:r w:rsidR="00B760E2">
        <w:rPr>
          <w:bCs/>
          <w:iCs/>
        </w:rPr>
        <w:t xml:space="preserve">a range of 13-85 </w:t>
      </w:r>
      <w:r w:rsidR="00B760E2" w:rsidRPr="00856D02">
        <w:rPr>
          <w:bCs/>
          <w:iCs/>
        </w:rPr>
        <w:t>words</w:t>
      </w:r>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r>
        <w:rPr>
          <w:bCs/>
          <w:iCs/>
        </w:rPr>
        <w:t>1</w:t>
      </w:r>
      <w:r w:rsidR="00B760E2">
        <w:rPr>
          <w:bCs/>
          <w:iCs/>
        </w:rPr>
        <w:t>5.81</w:t>
      </w:r>
      <w:r w:rsidR="00856D02" w:rsidRPr="00856D02">
        <w:rPr>
          <w:bCs/>
          <w:iCs/>
        </w:rPr>
        <w:t xml:space="preserve">, </w:t>
      </w:r>
      <w:r w:rsidR="00856D02" w:rsidRPr="00856D02">
        <w:rPr>
          <w:bCs/>
          <w:i/>
        </w:rPr>
        <w:t xml:space="preserve">SD </w:t>
      </w:r>
      <w:r w:rsidR="00856D02" w:rsidRPr="00856D02">
        <w:rPr>
          <w:bCs/>
          <w:iCs/>
        </w:rPr>
        <w:t xml:space="preserve">= </w:t>
      </w:r>
      <w:r>
        <w:rPr>
          <w:bCs/>
          <w:iCs/>
        </w:rPr>
        <w:t>6</w:t>
      </w:r>
      <w:r w:rsidR="00B760E2">
        <w:rPr>
          <w:bCs/>
          <w:iCs/>
        </w:rPr>
        <w:t>.17</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There were six participants (</w:t>
      </w:r>
      <w:r w:rsidR="00B760E2">
        <w:rPr>
          <w:bCs/>
          <w:i/>
        </w:rPr>
        <w:t>N</w:t>
      </w:r>
      <w:r w:rsidR="00B760E2">
        <w:rPr>
          <w:bCs/>
          <w:iCs/>
        </w:rPr>
        <w:t xml:space="preserve"> = 6)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resulted in entering the introductory course for their second language, with the exception of the Spanish placement exam participant who scored an 851 which placed them in the Spanish 202 course. </w:t>
      </w:r>
    </w:p>
    <w:p w14:paraId="40007FE2" w14:textId="1BB33714"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Pr>
          <w:bCs/>
          <w:i/>
          <w:iCs/>
        </w:rPr>
        <w:t>M</w:t>
      </w:r>
      <w:r w:rsidR="00AF2E72">
        <w:rPr>
          <w:bCs/>
        </w:rPr>
        <w:t xml:space="preserve"> = 14.25, </w:t>
      </w:r>
      <w:r w:rsidR="00AF2E72">
        <w:rPr>
          <w:bCs/>
          <w:i/>
          <w:iCs/>
        </w:rPr>
        <w:t>SD</w:t>
      </w:r>
      <w:r w:rsidR="00AF2E72">
        <w:rPr>
          <w:bCs/>
        </w:rPr>
        <w:t xml:space="preserve"> = 6.59.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1F581F62" w:rsidR="002B6B34" w:rsidRDefault="00856D02" w:rsidP="002B6B34">
      <w:pPr>
        <w:spacing w:line="480" w:lineRule="auto"/>
        <w:ind w:firstLine="720"/>
        <w:rPr>
          <w:ins w:id="56" w:author="Wikowsky, Addie J" w:date="2019-07-07T21:41:00Z"/>
          <w:bCs/>
        </w:rPr>
      </w:pPr>
      <w:r w:rsidRPr="00856D02">
        <w:rPr>
          <w:bCs/>
        </w:rPr>
        <w:lastRenderedPageBreak/>
        <w:t xml:space="preserve">Since there were only </w:t>
      </w:r>
      <w:r w:rsidR="00B760E2">
        <w:rPr>
          <w:bCs/>
        </w:rPr>
        <w:t>six</w:t>
      </w:r>
      <w:r w:rsidR="00B760E2" w:rsidRPr="00856D02">
        <w:rPr>
          <w:bCs/>
        </w:rPr>
        <w:t xml:space="preserve"> </w:t>
      </w:r>
      <w:r w:rsidRPr="00856D02">
        <w:rPr>
          <w:bCs/>
        </w:rPr>
        <w:t>participants who completed the foreign language placement exam, those hypotheses and foreign language scores were not analyzed due to the low sample size. Instead, the typing test for all participants was used as the measure of expertise. Therefore, three correlations were calculated</w:t>
      </w:r>
      <w:ins w:id="57" w:author="Erin Buchanan" w:date="2019-07-18T10:18:00Z">
        <w:r w:rsidR="00E449F1">
          <w:rPr>
            <w:bCs/>
          </w:rPr>
          <w:t xml:space="preserve"> on the entire dataset of participants (</w:t>
        </w:r>
        <w:r w:rsidR="00E449F1">
          <w:rPr>
            <w:bCs/>
            <w:i/>
            <w:iCs/>
          </w:rPr>
          <w:t>N</w:t>
        </w:r>
        <w:r w:rsidR="00E449F1">
          <w:rPr>
            <w:bCs/>
          </w:rPr>
          <w:t xml:space="preserve"> = 48)</w:t>
        </w:r>
      </w:ins>
      <w:r w:rsidRPr="00856D02">
        <w:rPr>
          <w:bCs/>
        </w:rPr>
        <w:t xml:space="preserve">. The first was to confirm the relationship between the </w:t>
      </w:r>
      <w:commentRangeStart w:id="58"/>
      <w:r w:rsidRPr="00856D02">
        <w:rPr>
          <w:bCs/>
        </w:rPr>
        <w:t>APM</w:t>
      </w:r>
      <w:commentRangeEnd w:id="58"/>
      <w:r w:rsidR="00DA5F9E">
        <w:rPr>
          <w:rStyle w:val="CommentReference"/>
        </w:rPr>
        <w:commentReference w:id="58"/>
      </w:r>
      <w:r w:rsidRPr="00856D02">
        <w:rPr>
          <w:bCs/>
        </w:rPr>
        <w:t xml:space="preserve"> and the OSPAN. The correlation was </w:t>
      </w:r>
      <w:commentRangeStart w:id="59"/>
      <w:commentRangeStart w:id="60"/>
      <w:commentRangeStart w:id="61"/>
      <w:r w:rsidRPr="00856D02">
        <w:rPr>
          <w:bCs/>
          <w:i/>
          <w:iCs/>
        </w:rPr>
        <w:t>r</w:t>
      </w:r>
      <w:r w:rsidRPr="00856D02">
        <w:rPr>
          <w:bCs/>
        </w:rPr>
        <w:t xml:space="preserve"> = .5</w:t>
      </w:r>
      <w:ins w:id="62" w:author="Wikowsky, Addie J" w:date="2019-07-06T23:06:00Z">
        <w:r w:rsidR="002B6B34">
          <w:rPr>
            <w:bCs/>
          </w:rPr>
          <w:t>0</w:t>
        </w:r>
      </w:ins>
      <w:r w:rsidRPr="00856D02">
        <w:rPr>
          <w:bCs/>
        </w:rPr>
        <w:t xml:space="preserve">. </w:t>
      </w:r>
      <w:commentRangeEnd w:id="59"/>
      <w:r w:rsidR="00860F24">
        <w:rPr>
          <w:rStyle w:val="CommentReference"/>
        </w:rPr>
        <w:commentReference w:id="59"/>
      </w:r>
      <w:commentRangeEnd w:id="60"/>
      <w:r w:rsidR="00307D32">
        <w:rPr>
          <w:rStyle w:val="CommentReference"/>
        </w:rPr>
        <w:commentReference w:id="60"/>
      </w:r>
      <w:commentRangeEnd w:id="61"/>
      <w:r w:rsidR="004C459C">
        <w:rPr>
          <w:rStyle w:val="CommentReference"/>
        </w:rPr>
        <w:commentReference w:id="61"/>
      </w:r>
      <w:r w:rsidRPr="00856D02">
        <w:rPr>
          <w:bCs/>
        </w:rPr>
        <w:t>95% CI [.</w:t>
      </w:r>
      <w:ins w:id="63" w:author="Wikowsky, Addie J" w:date="2019-07-06T23:06:00Z">
        <w:r w:rsidR="002B6B34">
          <w:rPr>
            <w:bCs/>
          </w:rPr>
          <w:t>24</w:t>
        </w:r>
      </w:ins>
      <w:r w:rsidRPr="00856D02">
        <w:rPr>
          <w:bCs/>
        </w:rPr>
        <w:t>, .7</w:t>
      </w:r>
      <w:ins w:id="64"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65"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66"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ins w:id="67" w:author="Erin Buchanan" w:date="2019-07-17T09:00:00Z">
        <w:r w:rsidR="0002413C">
          <w:rPr>
            <w:bCs/>
          </w:rPr>
          <w:t>.</w:t>
        </w:r>
      </w:ins>
      <w:r w:rsidRPr="00856D02">
        <w:rPr>
          <w:bCs/>
        </w:rPr>
        <w:t>, 20</w:t>
      </w:r>
      <w:r w:rsidR="00EB3757">
        <w:rPr>
          <w:bCs/>
        </w:rPr>
        <w:t>0</w:t>
      </w:r>
      <w:r w:rsidRPr="00856D02">
        <w:rPr>
          <w:bCs/>
        </w:rPr>
        <w:t>2; Shelton et al</w:t>
      </w:r>
      <w:ins w:id="68" w:author="Erin Buchanan" w:date="2019-07-17T09:00:00Z">
        <w:r w:rsidR="0002413C">
          <w:rPr>
            <w:bCs/>
          </w:rPr>
          <w:t>.</w:t>
        </w:r>
      </w:ins>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69" w:author="Wikowsky, Addie J" w:date="2019-07-06T23:08:00Z">
        <w:r w:rsidR="002B6B34">
          <w:rPr>
            <w:bCs/>
          </w:rPr>
          <w:t>19</w:t>
        </w:r>
      </w:ins>
      <w:r w:rsidRPr="00856D02">
        <w:rPr>
          <w:bCs/>
        </w:rPr>
        <w:t>, 95% CI [-.</w:t>
      </w:r>
      <w:ins w:id="70" w:author="Wikowsky, Addie J" w:date="2019-07-06T23:08:00Z">
        <w:r w:rsidR="002B6B34">
          <w:rPr>
            <w:bCs/>
          </w:rPr>
          <w:t>11</w:t>
        </w:r>
      </w:ins>
      <w:r w:rsidRPr="00856D02">
        <w:rPr>
          <w:bCs/>
        </w:rPr>
        <w:t>, .</w:t>
      </w:r>
      <w:ins w:id="71" w:author="Wikowsky, Addie J" w:date="2019-07-06T23:08:00Z">
        <w:r w:rsidR="002B6B34">
          <w:rPr>
            <w:bCs/>
          </w:rPr>
          <w:t>47</w:t>
        </w:r>
      </w:ins>
      <w:r w:rsidRPr="00856D02">
        <w:rPr>
          <w:bCs/>
        </w:rPr>
        <w:t xml:space="preserve">], </w:t>
      </w:r>
      <w:r w:rsidRPr="00856D02">
        <w:rPr>
          <w:bCs/>
          <w:i/>
          <w:iCs/>
        </w:rPr>
        <w:t>p</w:t>
      </w:r>
      <w:r w:rsidRPr="00856D02">
        <w:rPr>
          <w:bCs/>
        </w:rPr>
        <w:t xml:space="preserve"> = .</w:t>
      </w:r>
      <w:ins w:id="72"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73"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74" w:author="Wikowsky, Addie J" w:date="2019-07-06T23:09:00Z">
        <w:r w:rsidR="002B6B34">
          <w:rPr>
            <w:bCs/>
          </w:rPr>
          <w:t>3</w:t>
        </w:r>
      </w:ins>
      <w:r w:rsidRPr="00856D02">
        <w:rPr>
          <w:bCs/>
        </w:rPr>
        <w:t>, 95% CI [-.0</w:t>
      </w:r>
      <w:ins w:id="75"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76"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77" w:author="Wikowsky, Addie J" w:date="2019-07-06T23:10:00Z">
        <w:r w:rsidR="002B6B34">
          <w:rPr>
            <w:bCs/>
          </w:rPr>
          <w:t>05</w:t>
        </w:r>
      </w:ins>
      <w:ins w:id="78" w:author="Wikowsky, Addie J" w:date="2019-07-06T23:47:00Z">
        <w:r w:rsidR="007B24E1">
          <w:rPr>
            <w:bCs/>
          </w:rPr>
          <w:t xml:space="preserve"> (Fig</w:t>
        </w:r>
      </w:ins>
      <w:ins w:id="79" w:author="Wikowsky, Addie J" w:date="2019-07-06T23:48:00Z">
        <w:r w:rsidR="007B24E1">
          <w:rPr>
            <w:bCs/>
          </w:rPr>
          <w:t>ure 12</w:t>
        </w:r>
      </w:ins>
      <w:ins w:id="80"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492441EF" w14:textId="77777777" w:rsidR="00086AD5" w:rsidRDefault="00856D02" w:rsidP="002B6B34">
      <w:pPr>
        <w:spacing w:line="480" w:lineRule="auto"/>
        <w:ind w:firstLine="720"/>
        <w:rPr>
          <w:ins w:id="81" w:author="Erin Buchanan" w:date="2019-07-18T10:19:00Z"/>
        </w:rPr>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r w:rsidRPr="00856D02">
        <w:rPr>
          <w:i/>
        </w:rPr>
        <w:t>F</w:t>
      </w:r>
      <w:r w:rsidRPr="00856D02">
        <w:t>(2, 4</w:t>
      </w:r>
      <w:ins w:id="82" w:author="Wikowsky, Addie J" w:date="2019-07-06T23:11:00Z">
        <w:r w:rsidR="002B6B34">
          <w:t>0</w:t>
        </w:r>
      </w:ins>
      <w:r w:rsidRPr="00856D02">
        <w:t xml:space="preserve">) = </w:t>
      </w:r>
      <w:ins w:id="83"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84" w:author="Wikowsky, Addie J" w:date="2019-07-06T23:11:00Z">
        <w:r w:rsidR="002B6B34">
          <w:t>2</w:t>
        </w:r>
      </w:ins>
      <w:ins w:id="85"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86" w:author="Wikowsky, Addie J" w:date="2019-07-06T23:16:00Z">
        <w:r w:rsidR="002B6B34">
          <w:t>39</w:t>
        </w:r>
      </w:ins>
      <w:r w:rsidRPr="00856D02">
        <w:t xml:space="preserve">. The second regression model was the typing score predicted by the OSPAN’s letter recall and math accuracy, </w:t>
      </w:r>
      <w:r w:rsidRPr="00856D02">
        <w:rPr>
          <w:i/>
          <w:iCs/>
        </w:rPr>
        <w:t>F</w:t>
      </w:r>
      <w:r w:rsidRPr="00856D02">
        <w:t xml:space="preserve">(2, 38) = 1.31, </w:t>
      </w:r>
      <w:r w:rsidRPr="00856D02">
        <w:rPr>
          <w:i/>
          <w:iCs/>
        </w:rPr>
        <w:t>p</w:t>
      </w:r>
      <w:r w:rsidRPr="00856D02">
        <w:t xml:space="preserve"> = .2</w:t>
      </w:r>
      <w:ins w:id="87"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88" w:author="Wikowsky, Addie J" w:date="2019-07-06T23:17:00Z">
        <w:r w:rsidR="007E49AD">
          <w:t>7</w:t>
        </w:r>
      </w:ins>
      <w:r w:rsidRPr="00856D02">
        <w:t xml:space="preserve">. The partial </w:t>
      </w:r>
      <w:r w:rsidRPr="00856D02">
        <w:lastRenderedPageBreak/>
        <w:t xml:space="preserve">correlation of the typing test and </w:t>
      </w:r>
      <w:r w:rsidR="003C21EE">
        <w:t>A</w:t>
      </w:r>
      <w:r w:rsidRPr="00856D02">
        <w:t xml:space="preserve">OSPAN letter recall and math accuracy was </w:t>
      </w:r>
      <w:proofErr w:type="spellStart"/>
      <w:r w:rsidRPr="00856D02">
        <w:rPr>
          <w:i/>
          <w:iCs/>
        </w:rPr>
        <w:t>pr</w:t>
      </w:r>
      <w:proofErr w:type="spellEnd"/>
      <w:r w:rsidRPr="00856D02">
        <w:t xml:space="preserve"> = .1</w:t>
      </w:r>
      <w:ins w:id="89"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3662BB87" w14:textId="328F93C2" w:rsidR="00856D02" w:rsidRDefault="00EA64F7" w:rsidP="002B6B34">
      <w:pPr>
        <w:spacing w:line="480" w:lineRule="auto"/>
        <w:ind w:firstLine="720"/>
        <w:rPr>
          <w:ins w:id="90" w:author="Erin Buchanan" w:date="2019-07-18T10:18:00Z"/>
        </w:rPr>
      </w:pPr>
      <w:ins w:id="91" w:author="Erin Buchanan" w:date="2019-07-18T10:17:00Z">
        <w:r>
          <w:t xml:space="preserve">Given the potential low effort from participants who did not complete the OSPAN with 85% accuracy, we also examined the correlation between our three variables for the </w:t>
        </w:r>
        <w:r w:rsidR="00CD344F">
          <w:t>smaller subset of participants (</w:t>
        </w:r>
        <w:r w:rsidR="00CD344F">
          <w:rPr>
            <w:i/>
            <w:iCs/>
          </w:rPr>
          <w:t>n</w:t>
        </w:r>
        <w:r w:rsidR="00CD344F">
          <w:t xml:space="preserve"> = 35). The correlation between … was … </w:t>
        </w:r>
      </w:ins>
    </w:p>
    <w:p w14:paraId="05E5B600" w14:textId="4511A104" w:rsidR="00E449F1" w:rsidRDefault="00E449F1" w:rsidP="002B6B34">
      <w:pPr>
        <w:spacing w:line="480" w:lineRule="auto"/>
        <w:ind w:firstLine="720"/>
        <w:rPr>
          <w:ins w:id="92" w:author="Erin Buchanan" w:date="2019-07-18T10:18:00Z"/>
        </w:rPr>
      </w:pPr>
      <w:ins w:id="93" w:author="Erin Buchanan" w:date="2019-07-18T10:18:00Z">
        <w:r>
          <w:t xml:space="preserve">Ravens + </w:t>
        </w:r>
        <w:proofErr w:type="spellStart"/>
        <w:r>
          <w:t>ospan</w:t>
        </w:r>
        <w:proofErr w:type="spellEnd"/>
        <w:r>
          <w:t xml:space="preserve"> </w:t>
        </w:r>
      </w:ins>
    </w:p>
    <w:p w14:paraId="44A5522C" w14:textId="77777777" w:rsidR="00E449F1" w:rsidRDefault="00E449F1" w:rsidP="00E449F1">
      <w:pPr>
        <w:spacing w:line="480" w:lineRule="auto"/>
        <w:ind w:firstLine="720"/>
        <w:rPr>
          <w:ins w:id="94" w:author="Erin Buchanan" w:date="2019-07-18T10:18:00Z"/>
        </w:rPr>
      </w:pPr>
      <w:ins w:id="95" w:author="Erin Buchanan" w:date="2019-07-18T10:18:00Z">
        <w:r>
          <w:tab/>
          <w:t>Pearson's product-moment correlation</w:t>
        </w:r>
      </w:ins>
    </w:p>
    <w:p w14:paraId="154E4977" w14:textId="77777777" w:rsidR="00E449F1" w:rsidRDefault="00E449F1" w:rsidP="00E449F1">
      <w:pPr>
        <w:spacing w:line="480" w:lineRule="auto"/>
        <w:ind w:firstLine="720"/>
        <w:rPr>
          <w:ins w:id="96" w:author="Erin Buchanan" w:date="2019-07-18T10:18:00Z"/>
        </w:rPr>
      </w:pPr>
    </w:p>
    <w:p w14:paraId="776507C9" w14:textId="77777777" w:rsidR="00E449F1" w:rsidRDefault="00E449F1" w:rsidP="00E449F1">
      <w:pPr>
        <w:spacing w:line="480" w:lineRule="auto"/>
        <w:ind w:firstLine="720"/>
        <w:rPr>
          <w:ins w:id="97" w:author="Erin Buchanan" w:date="2019-07-18T10:18:00Z"/>
        </w:rPr>
      </w:pPr>
      <w:ins w:id="98" w:author="Erin Buchanan" w:date="2019-07-18T10:18:00Z">
        <w:r>
          <w:t xml:space="preserve">data:  </w:t>
        </w:r>
        <w:proofErr w:type="spellStart"/>
        <w:r>
          <w:t>OSPAN$Ravens.Score</w:t>
        </w:r>
        <w:proofErr w:type="spellEnd"/>
        <w:r>
          <w:t xml:space="preserve"> and </w:t>
        </w:r>
        <w:proofErr w:type="spellStart"/>
        <w:r>
          <w:t>OSPAN$Letter.Recall</w:t>
        </w:r>
        <w:proofErr w:type="spellEnd"/>
      </w:ins>
    </w:p>
    <w:p w14:paraId="79E894A4" w14:textId="77777777" w:rsidR="00E449F1" w:rsidRDefault="00E449F1" w:rsidP="00E449F1">
      <w:pPr>
        <w:spacing w:line="480" w:lineRule="auto"/>
        <w:ind w:firstLine="720"/>
        <w:rPr>
          <w:ins w:id="99" w:author="Erin Buchanan" w:date="2019-07-18T10:18:00Z"/>
        </w:rPr>
      </w:pPr>
      <w:ins w:id="100" w:author="Erin Buchanan" w:date="2019-07-18T10:18:00Z">
        <w:r>
          <w:t>t = 2.9017, df = 31, p-value = 0.006774</w:t>
        </w:r>
      </w:ins>
    </w:p>
    <w:p w14:paraId="6A9B43B3" w14:textId="77777777" w:rsidR="00E449F1" w:rsidRDefault="00E449F1" w:rsidP="00E449F1">
      <w:pPr>
        <w:spacing w:line="480" w:lineRule="auto"/>
        <w:ind w:firstLine="720"/>
        <w:rPr>
          <w:ins w:id="101" w:author="Erin Buchanan" w:date="2019-07-18T10:18:00Z"/>
        </w:rPr>
      </w:pPr>
      <w:ins w:id="102" w:author="Erin Buchanan" w:date="2019-07-18T10:18:00Z">
        <w:r>
          <w:t>alternative hypothesis: true correlation is not equal to 0</w:t>
        </w:r>
      </w:ins>
    </w:p>
    <w:p w14:paraId="61810810" w14:textId="77777777" w:rsidR="00E449F1" w:rsidRDefault="00E449F1" w:rsidP="00E449F1">
      <w:pPr>
        <w:spacing w:line="480" w:lineRule="auto"/>
        <w:ind w:firstLine="720"/>
        <w:rPr>
          <w:ins w:id="103" w:author="Erin Buchanan" w:date="2019-07-18T10:18:00Z"/>
        </w:rPr>
      </w:pPr>
      <w:ins w:id="104" w:author="Erin Buchanan" w:date="2019-07-18T10:18:00Z">
        <w:r>
          <w:t>95 percent confidence interval:</w:t>
        </w:r>
      </w:ins>
    </w:p>
    <w:p w14:paraId="2E1F2614" w14:textId="77777777" w:rsidR="00E449F1" w:rsidRDefault="00E449F1" w:rsidP="00E449F1">
      <w:pPr>
        <w:spacing w:line="480" w:lineRule="auto"/>
        <w:ind w:firstLine="720"/>
        <w:rPr>
          <w:ins w:id="105" w:author="Erin Buchanan" w:date="2019-07-18T10:18:00Z"/>
        </w:rPr>
      </w:pPr>
      <w:ins w:id="106" w:author="Erin Buchanan" w:date="2019-07-18T10:18:00Z">
        <w:r>
          <w:t xml:space="preserve"> 0.1412664 0.6951716</w:t>
        </w:r>
      </w:ins>
    </w:p>
    <w:p w14:paraId="7C04A60D" w14:textId="77777777" w:rsidR="00E449F1" w:rsidRDefault="00E449F1" w:rsidP="00E449F1">
      <w:pPr>
        <w:spacing w:line="480" w:lineRule="auto"/>
        <w:ind w:firstLine="720"/>
        <w:rPr>
          <w:ins w:id="107" w:author="Erin Buchanan" w:date="2019-07-18T10:18:00Z"/>
        </w:rPr>
      </w:pPr>
      <w:ins w:id="108" w:author="Erin Buchanan" w:date="2019-07-18T10:18:00Z">
        <w:r>
          <w:t>sample estimates:</w:t>
        </w:r>
      </w:ins>
    </w:p>
    <w:p w14:paraId="59634A4A" w14:textId="77777777" w:rsidR="00E449F1" w:rsidRDefault="00E449F1" w:rsidP="00E449F1">
      <w:pPr>
        <w:spacing w:line="480" w:lineRule="auto"/>
        <w:ind w:firstLine="720"/>
        <w:rPr>
          <w:ins w:id="109" w:author="Erin Buchanan" w:date="2019-07-18T10:18:00Z"/>
        </w:rPr>
      </w:pPr>
      <w:ins w:id="110" w:author="Erin Buchanan" w:date="2019-07-18T10:18:00Z">
        <w:r>
          <w:t xml:space="preserve">      </w:t>
        </w:r>
        <w:proofErr w:type="spellStart"/>
        <w:r>
          <w:t>cor</w:t>
        </w:r>
        <w:proofErr w:type="spellEnd"/>
        <w:r>
          <w:t xml:space="preserve"> </w:t>
        </w:r>
      </w:ins>
    </w:p>
    <w:p w14:paraId="505AEB6C" w14:textId="12B8C374" w:rsidR="00E449F1" w:rsidRDefault="00E449F1" w:rsidP="00E449F1">
      <w:pPr>
        <w:spacing w:line="480" w:lineRule="auto"/>
        <w:ind w:firstLine="720"/>
        <w:rPr>
          <w:ins w:id="111" w:author="Erin Buchanan" w:date="2019-07-18T10:18:00Z"/>
        </w:rPr>
      </w:pPr>
      <w:ins w:id="112" w:author="Erin Buchanan" w:date="2019-07-18T10:18:00Z">
        <w:r>
          <w:t>0.4621615</w:t>
        </w:r>
      </w:ins>
    </w:p>
    <w:p w14:paraId="552EEC3E" w14:textId="77EE3ACE" w:rsidR="00E449F1" w:rsidRDefault="00E449F1" w:rsidP="00E449F1">
      <w:pPr>
        <w:spacing w:line="480" w:lineRule="auto"/>
        <w:ind w:firstLine="720"/>
        <w:rPr>
          <w:ins w:id="113" w:author="Erin Buchanan" w:date="2019-07-18T10:19:00Z"/>
        </w:rPr>
      </w:pPr>
      <w:ins w:id="114" w:author="Erin Buchanan" w:date="2019-07-18T10:19:00Z">
        <w:r>
          <w:t>Ravens + typing</w:t>
        </w:r>
      </w:ins>
    </w:p>
    <w:p w14:paraId="1356A138" w14:textId="77777777" w:rsidR="00735A8D" w:rsidRDefault="00735A8D" w:rsidP="00735A8D">
      <w:pPr>
        <w:spacing w:line="480" w:lineRule="auto"/>
        <w:ind w:firstLine="720"/>
        <w:rPr>
          <w:ins w:id="115" w:author="Erin Buchanan" w:date="2019-07-18T10:19:00Z"/>
        </w:rPr>
      </w:pPr>
      <w:ins w:id="116" w:author="Erin Buchanan" w:date="2019-07-18T10:19:00Z">
        <w:r>
          <w:tab/>
          <w:t>Pearson's product-moment correlation</w:t>
        </w:r>
      </w:ins>
    </w:p>
    <w:p w14:paraId="7D73A84C" w14:textId="77777777" w:rsidR="00735A8D" w:rsidRDefault="00735A8D" w:rsidP="00735A8D">
      <w:pPr>
        <w:spacing w:line="480" w:lineRule="auto"/>
        <w:ind w:firstLine="720"/>
        <w:rPr>
          <w:ins w:id="117" w:author="Erin Buchanan" w:date="2019-07-18T10:19:00Z"/>
        </w:rPr>
      </w:pPr>
    </w:p>
    <w:p w14:paraId="590C6C56" w14:textId="77777777" w:rsidR="00735A8D" w:rsidRDefault="00735A8D" w:rsidP="00735A8D">
      <w:pPr>
        <w:spacing w:line="480" w:lineRule="auto"/>
        <w:ind w:firstLine="720"/>
        <w:rPr>
          <w:ins w:id="118" w:author="Erin Buchanan" w:date="2019-07-18T10:19:00Z"/>
        </w:rPr>
      </w:pPr>
      <w:ins w:id="119" w:author="Erin Buchanan" w:date="2019-07-18T10:19:00Z">
        <w:r>
          <w:t xml:space="preserve">data:  </w:t>
        </w:r>
        <w:proofErr w:type="spellStart"/>
        <w:r>
          <w:t>OSPAN$Ravens.Score</w:t>
        </w:r>
        <w:proofErr w:type="spellEnd"/>
        <w:r>
          <w:t xml:space="preserve"> and </w:t>
        </w:r>
        <w:proofErr w:type="spellStart"/>
        <w:r>
          <w:t>OSPAN$TTScore</w:t>
        </w:r>
        <w:proofErr w:type="spellEnd"/>
      </w:ins>
    </w:p>
    <w:p w14:paraId="4CA4FB7A" w14:textId="77777777" w:rsidR="00735A8D" w:rsidRDefault="00735A8D" w:rsidP="00735A8D">
      <w:pPr>
        <w:spacing w:line="480" w:lineRule="auto"/>
        <w:ind w:firstLine="720"/>
        <w:rPr>
          <w:ins w:id="120" w:author="Erin Buchanan" w:date="2019-07-18T10:19:00Z"/>
        </w:rPr>
      </w:pPr>
      <w:ins w:id="121" w:author="Erin Buchanan" w:date="2019-07-18T10:19:00Z">
        <w:r>
          <w:t>t = 0.42605, df = 29, p-value = 0.6732</w:t>
        </w:r>
      </w:ins>
    </w:p>
    <w:p w14:paraId="70506829" w14:textId="77777777" w:rsidR="00735A8D" w:rsidRDefault="00735A8D" w:rsidP="00735A8D">
      <w:pPr>
        <w:spacing w:line="480" w:lineRule="auto"/>
        <w:ind w:firstLine="720"/>
        <w:rPr>
          <w:ins w:id="122" w:author="Erin Buchanan" w:date="2019-07-18T10:19:00Z"/>
        </w:rPr>
      </w:pPr>
      <w:ins w:id="123" w:author="Erin Buchanan" w:date="2019-07-18T10:19:00Z">
        <w:r>
          <w:t>alternative hypothesis: true correlation is not equal to 0</w:t>
        </w:r>
      </w:ins>
    </w:p>
    <w:p w14:paraId="57B8DBDD" w14:textId="77777777" w:rsidR="00735A8D" w:rsidRDefault="00735A8D" w:rsidP="00735A8D">
      <w:pPr>
        <w:spacing w:line="480" w:lineRule="auto"/>
        <w:ind w:firstLine="720"/>
        <w:rPr>
          <w:ins w:id="124" w:author="Erin Buchanan" w:date="2019-07-18T10:19:00Z"/>
        </w:rPr>
      </w:pPr>
      <w:ins w:id="125" w:author="Erin Buchanan" w:date="2019-07-18T10:19:00Z">
        <w:r>
          <w:lastRenderedPageBreak/>
          <w:t>95 percent confidence interval:</w:t>
        </w:r>
      </w:ins>
    </w:p>
    <w:p w14:paraId="69D78792" w14:textId="77777777" w:rsidR="00735A8D" w:rsidRDefault="00735A8D" w:rsidP="00735A8D">
      <w:pPr>
        <w:spacing w:line="480" w:lineRule="auto"/>
        <w:ind w:firstLine="720"/>
        <w:rPr>
          <w:ins w:id="126" w:author="Erin Buchanan" w:date="2019-07-18T10:19:00Z"/>
        </w:rPr>
      </w:pPr>
      <w:ins w:id="127" w:author="Erin Buchanan" w:date="2019-07-18T10:19:00Z">
        <w:r>
          <w:t xml:space="preserve"> -0.2833902  0.4214322</w:t>
        </w:r>
      </w:ins>
    </w:p>
    <w:p w14:paraId="0C78E786" w14:textId="77777777" w:rsidR="00735A8D" w:rsidRDefault="00735A8D" w:rsidP="00735A8D">
      <w:pPr>
        <w:spacing w:line="480" w:lineRule="auto"/>
        <w:ind w:firstLine="720"/>
        <w:rPr>
          <w:ins w:id="128" w:author="Erin Buchanan" w:date="2019-07-18T10:19:00Z"/>
        </w:rPr>
      </w:pPr>
      <w:ins w:id="129" w:author="Erin Buchanan" w:date="2019-07-18T10:19:00Z">
        <w:r>
          <w:t>sample estimates:</w:t>
        </w:r>
      </w:ins>
    </w:p>
    <w:p w14:paraId="1556C059" w14:textId="77777777" w:rsidR="00735A8D" w:rsidRDefault="00735A8D" w:rsidP="00735A8D">
      <w:pPr>
        <w:spacing w:line="480" w:lineRule="auto"/>
        <w:ind w:firstLine="720"/>
        <w:rPr>
          <w:ins w:id="130" w:author="Erin Buchanan" w:date="2019-07-18T10:19:00Z"/>
        </w:rPr>
      </w:pPr>
      <w:ins w:id="131" w:author="Erin Buchanan" w:date="2019-07-18T10:19:00Z">
        <w:r>
          <w:t xml:space="preserve">       </w:t>
        </w:r>
        <w:proofErr w:type="spellStart"/>
        <w:r>
          <w:t>cor</w:t>
        </w:r>
        <w:proofErr w:type="spellEnd"/>
        <w:r>
          <w:t xml:space="preserve"> </w:t>
        </w:r>
      </w:ins>
    </w:p>
    <w:p w14:paraId="0952EB33" w14:textId="5C6C8C09" w:rsidR="00E449F1" w:rsidRDefault="00735A8D" w:rsidP="00735A8D">
      <w:pPr>
        <w:spacing w:line="480" w:lineRule="auto"/>
        <w:ind w:firstLine="720"/>
        <w:rPr>
          <w:ins w:id="132" w:author="Erin Buchanan" w:date="2019-07-18T10:19:00Z"/>
        </w:rPr>
      </w:pPr>
      <w:ins w:id="133" w:author="Erin Buchanan" w:date="2019-07-18T10:19:00Z">
        <w:r>
          <w:t>0.07886978</w:t>
        </w:r>
      </w:ins>
    </w:p>
    <w:p w14:paraId="4B451F11" w14:textId="7B5BFCCF" w:rsidR="00735A8D" w:rsidRDefault="00735A8D" w:rsidP="00735A8D">
      <w:pPr>
        <w:spacing w:line="480" w:lineRule="auto"/>
        <w:ind w:firstLine="720"/>
        <w:rPr>
          <w:ins w:id="134" w:author="Erin Buchanan" w:date="2019-07-18T10:19:00Z"/>
        </w:rPr>
      </w:pPr>
      <w:proofErr w:type="spellStart"/>
      <w:ins w:id="135" w:author="Erin Buchanan" w:date="2019-07-18T10:19:00Z">
        <w:r>
          <w:t>Ospan</w:t>
        </w:r>
        <w:proofErr w:type="spellEnd"/>
        <w:r>
          <w:t xml:space="preserve"> + typing</w:t>
        </w:r>
      </w:ins>
    </w:p>
    <w:p w14:paraId="4FFA4111" w14:textId="77777777" w:rsidR="00735A8D" w:rsidRDefault="00735A8D" w:rsidP="00735A8D">
      <w:pPr>
        <w:spacing w:line="480" w:lineRule="auto"/>
        <w:ind w:firstLine="720"/>
        <w:rPr>
          <w:ins w:id="136" w:author="Erin Buchanan" w:date="2019-07-18T10:19:00Z"/>
        </w:rPr>
      </w:pPr>
      <w:ins w:id="137" w:author="Erin Buchanan" w:date="2019-07-18T10:19:00Z">
        <w:r>
          <w:tab/>
          <w:t>Pearson's product-moment correlation</w:t>
        </w:r>
      </w:ins>
    </w:p>
    <w:p w14:paraId="4E9F08A2" w14:textId="77777777" w:rsidR="00735A8D" w:rsidRDefault="00735A8D" w:rsidP="00735A8D">
      <w:pPr>
        <w:spacing w:line="480" w:lineRule="auto"/>
        <w:ind w:firstLine="720"/>
        <w:rPr>
          <w:ins w:id="138" w:author="Erin Buchanan" w:date="2019-07-18T10:19:00Z"/>
        </w:rPr>
      </w:pPr>
    </w:p>
    <w:p w14:paraId="461B186D" w14:textId="77777777" w:rsidR="00735A8D" w:rsidRDefault="00735A8D" w:rsidP="00735A8D">
      <w:pPr>
        <w:spacing w:line="480" w:lineRule="auto"/>
        <w:ind w:firstLine="720"/>
        <w:rPr>
          <w:ins w:id="139" w:author="Erin Buchanan" w:date="2019-07-18T10:19:00Z"/>
        </w:rPr>
      </w:pPr>
      <w:ins w:id="140" w:author="Erin Buchanan" w:date="2019-07-18T10:19:00Z">
        <w:r>
          <w:t xml:space="preserve">data:  </w:t>
        </w:r>
        <w:proofErr w:type="spellStart"/>
        <w:r>
          <w:t>OSPAN$Letter.Recall</w:t>
        </w:r>
        <w:proofErr w:type="spellEnd"/>
        <w:r>
          <w:t xml:space="preserve"> and </w:t>
        </w:r>
        <w:proofErr w:type="spellStart"/>
        <w:r>
          <w:t>OSPAN$TTScore</w:t>
        </w:r>
        <w:proofErr w:type="spellEnd"/>
      </w:ins>
    </w:p>
    <w:p w14:paraId="1884E4D1" w14:textId="77777777" w:rsidR="00735A8D" w:rsidRDefault="00735A8D" w:rsidP="00735A8D">
      <w:pPr>
        <w:spacing w:line="480" w:lineRule="auto"/>
        <w:ind w:firstLine="720"/>
        <w:rPr>
          <w:ins w:id="141" w:author="Erin Buchanan" w:date="2019-07-18T10:19:00Z"/>
        </w:rPr>
      </w:pPr>
      <w:ins w:id="142" w:author="Erin Buchanan" w:date="2019-07-18T10:19:00Z">
        <w:r>
          <w:t>t = 0.7025, df = 30, p-value = 0.4878</w:t>
        </w:r>
      </w:ins>
    </w:p>
    <w:p w14:paraId="3D4AE9E3" w14:textId="77777777" w:rsidR="00735A8D" w:rsidRDefault="00735A8D" w:rsidP="00735A8D">
      <w:pPr>
        <w:spacing w:line="480" w:lineRule="auto"/>
        <w:ind w:firstLine="720"/>
        <w:rPr>
          <w:ins w:id="143" w:author="Erin Buchanan" w:date="2019-07-18T10:19:00Z"/>
        </w:rPr>
      </w:pPr>
      <w:ins w:id="144" w:author="Erin Buchanan" w:date="2019-07-18T10:19:00Z">
        <w:r>
          <w:t>alternative hypothesis: true correlation is not equal to 0</w:t>
        </w:r>
      </w:ins>
    </w:p>
    <w:p w14:paraId="7DFB79A2" w14:textId="77777777" w:rsidR="00735A8D" w:rsidRDefault="00735A8D" w:rsidP="00735A8D">
      <w:pPr>
        <w:spacing w:line="480" w:lineRule="auto"/>
        <w:ind w:firstLine="720"/>
        <w:rPr>
          <w:ins w:id="145" w:author="Erin Buchanan" w:date="2019-07-18T10:19:00Z"/>
        </w:rPr>
      </w:pPr>
      <w:ins w:id="146" w:author="Erin Buchanan" w:date="2019-07-18T10:19:00Z">
        <w:r>
          <w:t>95 percent confidence interval:</w:t>
        </w:r>
      </w:ins>
    </w:p>
    <w:p w14:paraId="337649B1" w14:textId="77777777" w:rsidR="00735A8D" w:rsidRDefault="00735A8D" w:rsidP="00735A8D">
      <w:pPr>
        <w:spacing w:line="480" w:lineRule="auto"/>
        <w:ind w:firstLine="720"/>
        <w:rPr>
          <w:ins w:id="147" w:author="Erin Buchanan" w:date="2019-07-18T10:19:00Z"/>
        </w:rPr>
      </w:pPr>
      <w:ins w:id="148" w:author="Erin Buchanan" w:date="2019-07-18T10:19:00Z">
        <w:r>
          <w:t xml:space="preserve"> -0.2317588  0.4556955</w:t>
        </w:r>
      </w:ins>
    </w:p>
    <w:p w14:paraId="5BF5DF4B" w14:textId="77777777" w:rsidR="00735A8D" w:rsidRDefault="00735A8D" w:rsidP="00735A8D">
      <w:pPr>
        <w:spacing w:line="480" w:lineRule="auto"/>
        <w:ind w:firstLine="720"/>
        <w:rPr>
          <w:ins w:id="149" w:author="Erin Buchanan" w:date="2019-07-18T10:19:00Z"/>
        </w:rPr>
      </w:pPr>
      <w:ins w:id="150" w:author="Erin Buchanan" w:date="2019-07-18T10:19:00Z">
        <w:r>
          <w:t>sample estimates:</w:t>
        </w:r>
      </w:ins>
    </w:p>
    <w:p w14:paraId="028431D7" w14:textId="77777777" w:rsidR="00735A8D" w:rsidRDefault="00735A8D" w:rsidP="00735A8D">
      <w:pPr>
        <w:spacing w:line="480" w:lineRule="auto"/>
        <w:ind w:firstLine="720"/>
        <w:rPr>
          <w:ins w:id="151" w:author="Erin Buchanan" w:date="2019-07-18T10:19:00Z"/>
        </w:rPr>
      </w:pPr>
      <w:ins w:id="152" w:author="Erin Buchanan" w:date="2019-07-18T10:19:00Z">
        <w:r>
          <w:t xml:space="preserve">      </w:t>
        </w:r>
        <w:proofErr w:type="spellStart"/>
        <w:r>
          <w:t>cor</w:t>
        </w:r>
        <w:proofErr w:type="spellEnd"/>
        <w:r>
          <w:t xml:space="preserve"> </w:t>
        </w:r>
      </w:ins>
    </w:p>
    <w:p w14:paraId="521C7D1B" w14:textId="41AF1DB4" w:rsidR="00E449F1" w:rsidRPr="00CD344F" w:rsidRDefault="00735A8D" w:rsidP="00086AD5">
      <w:pPr>
        <w:spacing w:line="480" w:lineRule="auto"/>
        <w:ind w:firstLine="720"/>
      </w:pPr>
      <w:ins w:id="153" w:author="Erin Buchanan" w:date="2019-07-18T10:19:00Z">
        <w:r>
          <w:t>0.1272159</w:t>
        </w:r>
      </w:ins>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lastRenderedPageBreak/>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154"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bCs/>
        </w:rPr>
      </w:pPr>
      <w:r w:rsidRPr="00856D02">
        <w:tab/>
        <w:t xml:space="preserve">First, we replicated the correlation between working memory and fluid intelligence showing </w:t>
      </w:r>
      <w:commentRangeStart w:id="155"/>
      <w:commentRangeStart w:id="156"/>
      <w:r w:rsidRPr="00856D02">
        <w:rPr>
          <w:i/>
          <w:iCs/>
        </w:rPr>
        <w:t xml:space="preserve">r = </w:t>
      </w:r>
      <w:r w:rsidRPr="007E49AD">
        <w:t>.5</w:t>
      </w:r>
      <w:ins w:id="157" w:author="Wikowsky, Addie J" w:date="2019-07-06T23:21:00Z">
        <w:r w:rsidR="007E49AD" w:rsidRPr="007E49AD">
          <w:t>0</w:t>
        </w:r>
      </w:ins>
      <w:ins w:id="158"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r w:rsidRPr="00856D02">
        <w:t xml:space="preserve"> = .3</w:t>
      </w:r>
      <w:ins w:id="159" w:author="Wikowsky, Addie J" w:date="2019-07-06T23:22:00Z">
        <w:r w:rsidR="007E49AD">
          <w:t>9</w:t>
        </w:r>
      </w:ins>
      <w:r w:rsidRPr="00856D02">
        <w:t xml:space="preserve"> </w:t>
      </w:r>
      <w:commentRangeEnd w:id="155"/>
      <w:r w:rsidR="00860F24">
        <w:rPr>
          <w:rStyle w:val="CommentReference"/>
        </w:rPr>
        <w:commentReference w:id="155"/>
      </w:r>
      <w:commentRangeEnd w:id="156"/>
      <w:r w:rsidR="00EF7398">
        <w:rPr>
          <w:rStyle w:val="CommentReference"/>
        </w:rPr>
        <w:commentReference w:id="156"/>
      </w:r>
      <w:r w:rsidRPr="00856D02">
        <w:t>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160"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161"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162"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6D7AE043"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D59DE">
        <w:rPr>
          <w:bCs/>
          <w:highlight w:val="yellow"/>
          <w:rPrChange w:id="163" w:author="Wikowsky, Addie J" w:date="2019-07-17T22:56:00Z">
            <w:rPr>
              <w:bCs/>
            </w:rPr>
          </w:rPrChange>
        </w:rPr>
        <w:t xml:space="preserve">because typing does not demonstrate having an abundance of </w:t>
      </w:r>
      <w:r w:rsidR="007D59DE" w:rsidRPr="007D59DE">
        <w:rPr>
          <w:bCs/>
          <w:highlight w:val="yellow"/>
          <w:rPrChange w:id="164" w:author="Wikowsky, Addie J" w:date="2019-07-17T22:56:00Z">
            <w:rPr>
              <w:bCs/>
            </w:rPr>
          </w:rPrChange>
        </w:rPr>
        <w:t>knowledge but</w:t>
      </w:r>
      <w:r w:rsidRPr="007D59DE">
        <w:rPr>
          <w:bCs/>
          <w:highlight w:val="yellow"/>
          <w:rPrChange w:id="165" w:author="Wikowsky, Addie J" w:date="2019-07-17T22:56:00Z">
            <w:rPr>
              <w:bCs/>
            </w:rPr>
          </w:rPrChange>
        </w:rPr>
        <w:t xml:space="preserve"> does apply to using a skill</w:t>
      </w:r>
      <w:r w:rsidR="007D59DE">
        <w:rPr>
          <w:bCs/>
        </w:rPr>
        <w:t xml:space="preserve"> </w:t>
      </w:r>
      <w:r w:rsidR="007D59DE" w:rsidRPr="00D51A29">
        <w:rPr>
          <w:highlight w:val="yellow"/>
        </w:rPr>
        <w:t>(Chi, Glaser, &amp; Rees, 1982)</w:t>
      </w:r>
      <w:r>
        <w:rPr>
          <w:bCs/>
        </w:rPr>
        <w:t xml:space="preserve">. If a different form of expertise could be used instead of typing, such as previous literature suggests using chess or physics,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directions of the study would be to replicate this experiment again with a larger sample size,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and examine the results.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of </w:t>
      </w:r>
      <w:r w:rsidR="00856D02" w:rsidRPr="00856D02">
        <w:rPr>
          <w:bCs/>
          <w:i/>
          <w:iCs/>
        </w:rPr>
        <w:t xml:space="preserve">r </w:t>
      </w:r>
      <w:r w:rsidR="00856D02" w:rsidRPr="00856D02">
        <w:rPr>
          <w:bCs/>
        </w:rPr>
        <w:t>= .5</w:t>
      </w:r>
      <w:r>
        <w:rPr>
          <w:bCs/>
        </w:rPr>
        <w:t>0</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these at </w:t>
      </w:r>
      <w:r w:rsidR="00856D02" w:rsidRPr="00856D02">
        <w:rPr>
          <w:bCs/>
          <w:i/>
          <w:iCs/>
        </w:rPr>
        <w:t>r</w:t>
      </w:r>
      <w:r w:rsidR="00856D02" w:rsidRPr="00856D02">
        <w:rPr>
          <w:bCs/>
        </w:rPr>
        <w:t xml:space="preserve"> = .</w:t>
      </w:r>
      <w:r>
        <w:rPr>
          <w:bCs/>
        </w:rPr>
        <w:t>19</w:t>
      </w:r>
      <w:r w:rsidR="00856D02" w:rsidRPr="00856D02">
        <w:rPr>
          <w:bCs/>
        </w:rPr>
        <w:t xml:space="preserve"> (APM) and </w:t>
      </w:r>
      <w:r w:rsidR="00856D02" w:rsidRPr="00856D02">
        <w:rPr>
          <w:bCs/>
          <w:i/>
          <w:iCs/>
        </w:rPr>
        <w:t xml:space="preserve">r </w:t>
      </w:r>
      <w:r w:rsidR="00856D02" w:rsidRPr="00856D02">
        <w:rPr>
          <w:bCs/>
        </w:rPr>
        <w:t>= .2</w:t>
      </w:r>
      <w:r>
        <w:rPr>
          <w:bCs/>
        </w:rPr>
        <w:t>3</w:t>
      </w:r>
      <w:r w:rsidR="00856D02" w:rsidRPr="00856D02">
        <w:rPr>
          <w:bCs/>
        </w:rPr>
        <w:t xml:space="preserve"> (AOSPAN).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commentRangeStart w:id="166"/>
      <w:commentRangeStart w:id="167"/>
      <w:r w:rsidR="00856D02" w:rsidRPr="00856D02">
        <w:rPr>
          <w:bCs/>
        </w:rPr>
        <w:t xml:space="preserve">perfectly </w:t>
      </w:r>
      <w:commentRangeEnd w:id="166"/>
      <w:r w:rsidR="00860F24">
        <w:rPr>
          <w:rStyle w:val="CommentReference"/>
        </w:rPr>
        <w:commentReference w:id="166"/>
      </w:r>
      <w:commentRangeEnd w:id="167"/>
      <w:r w:rsidR="00395A3D">
        <w:rPr>
          <w:rStyle w:val="CommentReference"/>
        </w:rPr>
        <w:commentReference w:id="167"/>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w:t>
      </w:r>
      <w:commentRangeStart w:id="168"/>
      <w:r w:rsidR="007D59DE" w:rsidRPr="007D59DE">
        <w:rPr>
          <w:bCs/>
          <w:highlight w:val="yellow"/>
        </w:rPr>
        <w:t xml:space="preserve">Typing most likely did not cause a stronger </w:t>
      </w:r>
      <w:commentRangeStart w:id="169"/>
      <w:commentRangeStart w:id="170"/>
      <w:r w:rsidR="007D59DE" w:rsidRPr="007D59DE">
        <w:rPr>
          <w:bCs/>
          <w:highlight w:val="yellow"/>
        </w:rPr>
        <w:t>correlation</w:t>
      </w:r>
      <w:commentRangeEnd w:id="169"/>
      <w:r w:rsidR="007D59DE" w:rsidRPr="007D59DE">
        <w:rPr>
          <w:rStyle w:val="CommentReference"/>
          <w:highlight w:val="yellow"/>
        </w:rPr>
        <w:commentReference w:id="169"/>
      </w:r>
      <w:commentRangeEnd w:id="170"/>
      <w:r w:rsidR="007D59DE" w:rsidRPr="007D59DE">
        <w:rPr>
          <w:rStyle w:val="CommentReference"/>
          <w:highlight w:val="yellow"/>
        </w:rPr>
        <w:commentReference w:id="170"/>
      </w:r>
      <w:r w:rsidR="007D59DE" w:rsidRPr="007D59DE">
        <w:rPr>
          <w:bCs/>
          <w:highlight w:val="yellow"/>
        </w:rPr>
        <w:t xml:space="preserve"> because it lacks </w:t>
      </w:r>
      <w:r w:rsidR="007D59DE" w:rsidRPr="007D59DE">
        <w:rPr>
          <w:highlight w:val="yellow"/>
        </w:rPr>
        <w:t>having an abundance of knowledge while only applying the skill (Chi, Glaser, &amp; Rees, 1982)</w:t>
      </w:r>
      <w:commentRangeEnd w:id="168"/>
      <w:r w:rsidR="00574106">
        <w:rPr>
          <w:rStyle w:val="CommentReference"/>
        </w:rPr>
        <w:commentReference w:id="168"/>
      </w:r>
      <w:r w:rsidR="007D59DE" w:rsidRPr="007D59DE">
        <w:rPr>
          <w:highlight w:val="yellow"/>
        </w:rPr>
        <w:t>.</w:t>
      </w:r>
      <w:r w:rsidR="007D59DE" w:rsidRPr="007D59DE">
        <w:rPr>
          <w:bCs/>
        </w:rPr>
        <w:t xml:space="preserve"> </w:t>
      </w:r>
      <w:r w:rsidR="007D59DE" w:rsidRPr="00856D02">
        <w:rPr>
          <w:bCs/>
        </w:rPr>
        <w:t xml:space="preserve">Perhaps using a different form of expertise that </w:t>
      </w:r>
      <w:r w:rsidR="007D59DE">
        <w:rPr>
          <w:bCs/>
        </w:rPr>
        <w:t>focuses on knowledge and application</w:t>
      </w:r>
      <w:r w:rsidR="007D59DE" w:rsidRPr="00856D02">
        <w:rPr>
          <w:bCs/>
        </w:rPr>
        <w:t xml:space="preserve">, </w:t>
      </w:r>
      <w:commentRangeStart w:id="171"/>
      <w:commentRangeStart w:id="172"/>
      <w:r w:rsidR="007D59DE" w:rsidRPr="00856D02">
        <w:rPr>
          <w:bCs/>
        </w:rPr>
        <w:t xml:space="preserve">instead of </w:t>
      </w:r>
      <w:r w:rsidR="007D59DE">
        <w:rPr>
          <w:bCs/>
        </w:rPr>
        <w:t xml:space="preserve">just </w:t>
      </w:r>
      <w:r w:rsidR="007D59DE" w:rsidRPr="00856D02">
        <w:rPr>
          <w:bCs/>
        </w:rPr>
        <w:t>typing</w:t>
      </w:r>
      <w:commentRangeEnd w:id="171"/>
      <w:r w:rsidR="007D59DE">
        <w:rPr>
          <w:rStyle w:val="CommentReference"/>
        </w:rPr>
        <w:commentReference w:id="171"/>
      </w:r>
      <w:commentRangeEnd w:id="172"/>
      <w:r w:rsidR="007D59DE">
        <w:rPr>
          <w:rStyle w:val="CommentReference"/>
        </w:rPr>
        <w:commentReference w:id="172"/>
      </w:r>
      <w:r w:rsidR="007D59DE" w:rsidRPr="00856D02">
        <w:rPr>
          <w:bCs/>
        </w:rPr>
        <w:t xml:space="preserve">,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65168D7E" w:rsidR="00F93E7B" w:rsidRPr="00F93E7B" w:rsidRDefault="00AF2E72" w:rsidP="00AF2E72">
      <w:pPr>
        <w:spacing w:line="480" w:lineRule="auto"/>
        <w:ind w:firstLine="720"/>
        <w:rPr>
          <w:bCs/>
        </w:rPr>
      </w:pPr>
      <w:del w:id="173" w:author="Erin Buchanan" w:date="2019-07-18T10:27:00Z">
        <w:r w:rsidDel="002F2449">
          <w:rPr>
            <w:bCs/>
          </w:rPr>
          <w:tab/>
        </w:r>
        <w:r w:rsidR="00F93E7B" w:rsidDel="002F2449">
          <w:rPr>
            <w:bCs/>
          </w:rPr>
          <w:tab/>
        </w:r>
        <w:r w:rsidR="00F93E7B" w:rsidDel="002F2449">
          <w:rPr>
            <w:bCs/>
          </w:rPr>
          <w:tab/>
        </w:r>
        <w:r w:rsidR="00F93E7B" w:rsidDel="002F2449">
          <w:rPr>
            <w:bCs/>
          </w:rPr>
          <w:tab/>
        </w:r>
      </w:del>
      <w:commentRangeStart w:id="174"/>
      <w:ins w:id="175" w:author="Wikowsky, Addie J" w:date="2019-07-06T23:28:00Z">
        <w:del w:id="176" w:author="Erin Buchanan" w:date="2019-07-18T10:27:00Z">
          <w:r w:rsidR="00395A3D" w:rsidDel="002F2449">
            <w:rPr>
              <w:bCs/>
            </w:rPr>
            <w:delText xml:space="preserve">Psychology research is always adapting to </w:delText>
          </w:r>
          <w:commentRangeStart w:id="177"/>
          <w:r w:rsidR="00395A3D" w:rsidDel="002F2449">
            <w:rPr>
              <w:bCs/>
            </w:rPr>
            <w:delText>new</w:delText>
          </w:r>
        </w:del>
      </w:ins>
      <w:commentRangeEnd w:id="177"/>
      <w:del w:id="178" w:author="Erin Buchanan" w:date="2019-07-18T10:27:00Z">
        <w:r w:rsidR="00B70C1E" w:rsidDel="002F2449">
          <w:rPr>
            <w:rStyle w:val="CommentReference"/>
          </w:rPr>
          <w:commentReference w:id="177"/>
        </w:r>
      </w:del>
      <w:ins w:id="179" w:author="Wikowsky, Addie J" w:date="2019-07-06T23:28:00Z">
        <w:del w:id="180" w:author="Erin Buchanan" w:date="2019-07-18T10:27:00Z">
          <w:r w:rsidR="00395A3D" w:rsidDel="002F2449">
            <w:rPr>
              <w:bCs/>
            </w:rPr>
            <w:delText xml:space="preserve"> technology and ideas</w:delText>
          </w:r>
        </w:del>
      </w:ins>
      <w:del w:id="181" w:author="Erin Buchanan" w:date="2019-07-18T10:27:00Z">
        <w:r w:rsidR="00F93E7B" w:rsidDel="002F2449">
          <w:rPr>
            <w:bCs/>
          </w:rPr>
          <w:delText xml:space="preserve">. </w:delText>
        </w:r>
      </w:del>
      <w:ins w:id="182" w:author="Wikowsky, Addie J" w:date="2019-07-06T23:27:00Z">
        <w:del w:id="183" w:author="Erin Buchanan" w:date="2019-07-18T10:27:00Z">
          <w:r w:rsidR="00395A3D" w:rsidDel="002F2449">
            <w:rPr>
              <w:bCs/>
            </w:rPr>
            <w:delText>Ou</w:delText>
          </w:r>
        </w:del>
      </w:ins>
      <w:ins w:id="184" w:author="Wikowsky, Addie J" w:date="2019-07-06T23:28:00Z">
        <w:del w:id="185" w:author="Erin Buchanan" w:date="2019-07-18T10:27:00Z">
          <w:r w:rsidR="00395A3D" w:rsidDel="002F2449">
            <w:rPr>
              <w:bCs/>
            </w:rPr>
            <w:delText>r</w:delText>
          </w:r>
        </w:del>
      </w:ins>
      <w:ins w:id="186" w:author="Wikowsky, Addie J" w:date="2019-07-06T23:27:00Z">
        <w:del w:id="187" w:author="Erin Buchanan" w:date="2019-07-18T10:27:00Z">
          <w:r w:rsidR="00395A3D" w:rsidDel="002F2449">
            <w:rPr>
              <w:bCs/>
            </w:rPr>
            <w:delText xml:space="preserve"> understanding of w</w:delText>
          </w:r>
        </w:del>
      </w:ins>
      <w:del w:id="188" w:author="Erin Buchanan" w:date="2019-07-18T10:27:00Z">
        <w:r w:rsidR="00F93E7B" w:rsidDel="002F2449">
          <w:rPr>
            <w:bCs/>
          </w:rPr>
          <w:delText xml:space="preserve">orking memory, </w:delText>
        </w:r>
      </w:del>
      <w:ins w:id="189" w:author="Wikowsky, Addie J" w:date="2019-07-06T23:28:00Z">
        <w:del w:id="190" w:author="Erin Buchanan" w:date="2019-07-18T10:27:00Z">
          <w:r w:rsidR="00395A3D" w:rsidDel="002F2449">
            <w:rPr>
              <w:bCs/>
            </w:rPr>
            <w:delText>fluid intelligence</w:delText>
          </w:r>
        </w:del>
      </w:ins>
      <w:del w:id="191" w:author="Erin Buchanan" w:date="2019-07-18T10:27:00Z">
        <w:r w:rsidR="00F93E7B" w:rsidRPr="00395A3D" w:rsidDel="002F2449">
          <w:rPr>
            <w:bCs/>
          </w:rPr>
          <w:delText>,</w:delText>
        </w:r>
        <w:r w:rsidR="00F93E7B" w:rsidDel="002F2449">
          <w:rPr>
            <w:bCs/>
          </w:rPr>
          <w:delText xml:space="preserve"> and expertise will continue to grow in the field and adapt to what researchers find</w:delText>
        </w:r>
        <w:commentRangeEnd w:id="174"/>
        <w:r w:rsidR="0033189E" w:rsidDel="002F2449">
          <w:rPr>
            <w:rStyle w:val="CommentReference"/>
          </w:rPr>
          <w:commentReference w:id="174"/>
        </w:r>
        <w:r w:rsidR="00F93E7B" w:rsidDel="002F2449">
          <w:rPr>
            <w:bCs/>
          </w:rPr>
          <w:delText xml:space="preserve">. </w:delText>
        </w:r>
        <w:r w:rsidR="00F93E7B" w:rsidDel="004424FC">
          <w:rPr>
            <w:bCs/>
          </w:rPr>
          <w:delText>Although o</w:delText>
        </w:r>
      </w:del>
      <w:ins w:id="192" w:author="Erin Buchanan" w:date="2019-07-18T10:27:00Z">
        <w:r w:rsidR="004424FC">
          <w:rPr>
            <w:bCs/>
          </w:rPr>
          <w:t xml:space="preserve">In this study, the </w:t>
        </w:r>
      </w:ins>
      <w:del w:id="193" w:author="Erin Buchanan" w:date="2019-07-18T10:27:00Z">
        <w:r w:rsidR="00F93E7B" w:rsidDel="004424FC">
          <w:rPr>
            <w:bCs/>
          </w:rPr>
          <w:delText xml:space="preserve">ur </w:delText>
        </w:r>
      </w:del>
      <w:r w:rsidR="00F93E7B">
        <w:rPr>
          <w:bCs/>
        </w:rPr>
        <w:t xml:space="preserve">only significant finding was </w:t>
      </w:r>
      <w:r w:rsidR="007E49AD">
        <w:rPr>
          <w:bCs/>
        </w:rPr>
        <w:t xml:space="preserve">additional support that </w:t>
      </w:r>
      <w:r w:rsidR="00F93E7B">
        <w:rPr>
          <w:bCs/>
        </w:rPr>
        <w:t xml:space="preserve">working memory and </w:t>
      </w:r>
      <w:proofErr w:type="spellStart"/>
      <w:r w:rsidR="00F93E7B">
        <w:rPr>
          <w:bCs/>
          <w:i/>
          <w:iCs/>
        </w:rPr>
        <w:t>gF</w:t>
      </w:r>
      <w:proofErr w:type="spellEnd"/>
      <w:r w:rsidR="00F93E7B">
        <w:rPr>
          <w:bCs/>
        </w:rPr>
        <w:t xml:space="preserve"> are positively correlated</w:t>
      </w:r>
      <w:ins w:id="194" w:author="Erin Buchanan" w:date="2019-07-18T10:27:00Z">
        <w:r w:rsidR="004424FC">
          <w:rPr>
            <w:bCs/>
          </w:rPr>
          <w:t xml:space="preserve">. </w:t>
        </w:r>
      </w:ins>
      <w:ins w:id="195" w:author="Erin Buchanan" w:date="2019-07-18T10:28:00Z">
        <w:r w:rsidR="004424FC">
          <w:rPr>
            <w:bCs/>
          </w:rPr>
          <w:t>However</w:t>
        </w:r>
      </w:ins>
      <w:r w:rsidR="00F93E7B">
        <w:rPr>
          <w:bCs/>
        </w:rPr>
        <w:t>, there may be others who find this research helpful in their work</w:t>
      </w:r>
      <w:ins w:id="196" w:author="Erin Buchanan" w:date="2019-07-18T10:28:00Z">
        <w:r w:rsidR="004424FC">
          <w:rPr>
            <w:bCs/>
          </w:rPr>
          <w:t xml:space="preserve">, as null results can be informative </w:t>
        </w:r>
        <w:r w:rsidR="007635C5">
          <w:rPr>
            <w:bCs/>
          </w:rPr>
          <w:t>to the scientific literature</w:t>
        </w:r>
      </w:ins>
      <w:r w:rsidR="00F93E7B">
        <w:rPr>
          <w:bCs/>
        </w:rPr>
        <w:t xml:space="preserve">. </w:t>
      </w:r>
      <w:r w:rsidR="00B11007">
        <w:rPr>
          <w:bCs/>
        </w:rPr>
        <w:t xml:space="preserve">Other researchers may find that expertise is related </w:t>
      </w:r>
      <w:r w:rsidR="008B7900">
        <w:rPr>
          <w:bCs/>
        </w:rPr>
        <w:t xml:space="preserve">to different areas of </w:t>
      </w:r>
      <w:del w:id="197" w:author="Erin Buchanan" w:date="2019-07-18T10:29:00Z">
        <w:r w:rsidR="008B7900" w:rsidDel="009136A4">
          <w:rPr>
            <w:bCs/>
          </w:rPr>
          <w:delText xml:space="preserve">working </w:delText>
        </w:r>
      </w:del>
      <w:r w:rsidR="008B7900">
        <w:rPr>
          <w:bCs/>
        </w:rPr>
        <w:t xml:space="preserve">memory; for example, in short term or long-term </w:t>
      </w:r>
      <w:del w:id="198" w:author="Erin Buchanan" w:date="2019-07-18T10:29:00Z">
        <w:r w:rsidR="008B7900" w:rsidDel="009136A4">
          <w:rPr>
            <w:bCs/>
          </w:rPr>
          <w:delText xml:space="preserve">working </w:delText>
        </w:r>
      </w:del>
      <w:r w:rsidR="008B7900">
        <w:rPr>
          <w:bCs/>
        </w:rPr>
        <w:t xml:space="preserve">memory. </w:t>
      </w:r>
      <w:commentRangeStart w:id="199"/>
      <w:del w:id="200" w:author="Erin Buchanan" w:date="2019-07-18T10:28:00Z">
        <w:r w:rsidR="008B7900" w:rsidDel="007635C5">
          <w:rPr>
            <w:bCs/>
          </w:rPr>
          <w:delText>Whereas t</w:delText>
        </w:r>
      </w:del>
      <w:ins w:id="201" w:author="Erin Buchanan" w:date="2019-07-18T10:28:00Z">
        <w:r w:rsidR="007635C5">
          <w:rPr>
            <w:bCs/>
          </w:rPr>
          <w:t>T</w:t>
        </w:r>
      </w:ins>
      <w:r w:rsidR="008B7900">
        <w:rPr>
          <w:bCs/>
        </w:rPr>
        <w:t xml:space="preserve">hey may also find expertise relates to different areas of intelligence besides </w:t>
      </w:r>
      <w:commentRangeStart w:id="202"/>
      <w:r w:rsidR="008B7900">
        <w:rPr>
          <w:bCs/>
        </w:rPr>
        <w:t>fluid</w:t>
      </w:r>
      <w:commentRangeEnd w:id="202"/>
      <w:r w:rsidR="007B437B">
        <w:rPr>
          <w:rStyle w:val="CommentReference"/>
        </w:rPr>
        <w:commentReference w:id="202"/>
      </w:r>
      <w:r w:rsidR="008B7900">
        <w:rPr>
          <w:bCs/>
        </w:rPr>
        <w:t xml:space="preserve"> intelligence</w:t>
      </w:r>
      <w:ins w:id="203" w:author="Erin Buchanan" w:date="2019-07-18T10:29:00Z">
        <w:r w:rsidR="00920986">
          <w:rPr>
            <w:bCs/>
          </w:rPr>
          <w:t xml:space="preserve">, such as crystalized </w:t>
        </w:r>
        <w:commentRangeStart w:id="204"/>
        <w:r w:rsidR="008E2848">
          <w:rPr>
            <w:bCs/>
          </w:rPr>
          <w:t>intelligence</w:t>
        </w:r>
        <w:commentRangeEnd w:id="204"/>
        <w:r w:rsidR="006F5D46">
          <w:rPr>
            <w:rStyle w:val="CommentReference"/>
          </w:rPr>
          <w:commentReference w:id="204"/>
        </w:r>
      </w:ins>
      <w:r w:rsidR="008B7900">
        <w:rPr>
          <w:bCs/>
        </w:rPr>
        <w:t xml:space="preserve">. </w:t>
      </w:r>
      <w:commentRangeEnd w:id="199"/>
      <w:r w:rsidR="0033189E">
        <w:rPr>
          <w:rStyle w:val="CommentReference"/>
        </w:rPr>
        <w:commentReference w:id="199"/>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4426081D" w:rsidR="00570658" w:rsidRPr="00856D02" w:rsidRDefault="00570658" w:rsidP="00570658">
      <w:pPr>
        <w:spacing w:line="480" w:lineRule="auto"/>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lastRenderedPageBreak/>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lastRenderedPageBreak/>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D741733" w14:textId="026B857B" w:rsidR="00856D02" w:rsidRPr="00856D02" w:rsidRDefault="00856D02" w:rsidP="00D30470">
      <w:pPr>
        <w:spacing w:line="480" w:lineRule="auto"/>
        <w:ind w:left="720" w:hanging="720"/>
      </w:pPr>
      <w:r w:rsidRPr="00856D02">
        <w:lastRenderedPageBreak/>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Wikowsky, Addie J" w:date="2019-07-15T12:51:00Z" w:initials="WAJ">
    <w:p w14:paraId="026DD5AF" w14:textId="6566C818" w:rsidR="005C4771" w:rsidRDefault="005C4771">
      <w:pPr>
        <w:pStyle w:val="CommentText"/>
      </w:pPr>
      <w:r>
        <w:rPr>
          <w:rStyle w:val="CommentReference"/>
        </w:rPr>
        <w:annotationRef/>
      </w:r>
      <w:r>
        <w:t>FD: Maybe something that sets up the reader to see why they should care about expertise to begin with.</w:t>
      </w:r>
    </w:p>
  </w:comment>
  <w:comment w:id="5" w:author="Erin Buchanan" w:date="2019-07-17T08:15:00Z" w:initials="BEM">
    <w:p w14:paraId="69D4C545" w14:textId="77777777" w:rsidR="005C4771" w:rsidRDefault="005C4771">
      <w:pPr>
        <w:pStyle w:val="CommentText"/>
      </w:pPr>
      <w:r>
        <w:rPr>
          <w:rStyle w:val="CommentReference"/>
        </w:rPr>
        <w:annotationRef/>
      </w:r>
      <w:r>
        <w:t xml:space="preserve">Don't think you have this yet – why should we care about expertise? It does help your brain, necessary to solve tasks etc. </w:t>
      </w:r>
    </w:p>
    <w:p w14:paraId="0F3B306D" w14:textId="77777777" w:rsidR="005C4771" w:rsidRDefault="005C4771">
      <w:pPr>
        <w:pStyle w:val="CommentText"/>
      </w:pPr>
    </w:p>
    <w:p w14:paraId="3A5C4FD1" w14:textId="56177518" w:rsidR="005C4771" w:rsidRDefault="005C4771">
      <w:pPr>
        <w:pStyle w:val="CommentText"/>
      </w:pPr>
      <w:r>
        <w:t xml:space="preserve">I think the opening sentence is fine. </w:t>
      </w:r>
    </w:p>
  </w:comment>
  <w:comment w:id="12" w:author="Erin Buchanan" w:date="2019-07-18T10:36:00Z" w:initials="BEM">
    <w:p w14:paraId="3EC906CC" w14:textId="57DD3E53" w:rsidR="0054486E" w:rsidRDefault="0054486E">
      <w:pPr>
        <w:pStyle w:val="CommentText"/>
      </w:pPr>
      <w:r>
        <w:rPr>
          <w:rStyle w:val="CommentReference"/>
        </w:rPr>
        <w:annotationRef/>
      </w:r>
      <w:r>
        <w:t xml:space="preserve">Add cite </w:t>
      </w:r>
    </w:p>
  </w:comment>
  <w:comment w:id="10" w:author="Wikowsky, Addie J" w:date="2019-07-15T12:53:00Z" w:initials="WAJ">
    <w:p w14:paraId="2932FE1C" w14:textId="1A683DED" w:rsidR="005C4771" w:rsidRDefault="005C4771">
      <w:pPr>
        <w:pStyle w:val="CommentText"/>
      </w:pPr>
      <w:r>
        <w:rPr>
          <w:rStyle w:val="CommentReference"/>
        </w:rPr>
        <w:annotationRef/>
      </w:r>
      <w:r>
        <w:t>FD: between these as measured BY WHAT</w:t>
      </w:r>
    </w:p>
  </w:comment>
  <w:comment w:id="15" w:author="Wikowsky, Addie J" w:date="2019-07-17T07:30:00Z" w:initials="WAJ">
    <w:p w14:paraId="3845168E" w14:textId="77777777" w:rsidR="00933F05" w:rsidRDefault="00933F05" w:rsidP="00933F05">
      <w:pPr>
        <w:pStyle w:val="CommentText"/>
      </w:pPr>
      <w:r>
        <w:rPr>
          <w:rStyle w:val="CommentReference"/>
        </w:rPr>
        <w:annotationRef/>
      </w:r>
      <w:r>
        <w:t xml:space="preserve">I need to check and see if this is the correct title for the measure. I think I got some words jumbled – I’ll come back to it. </w:t>
      </w:r>
    </w:p>
  </w:comment>
  <w:comment w:id="16" w:author="Wikowsky, Addie J" w:date="2019-07-06T00:00:00Z" w:initials="WAJ">
    <w:p w14:paraId="4D7F0559" w14:textId="77777777" w:rsidR="00933F05" w:rsidRDefault="00933F05" w:rsidP="00933F05">
      <w:pPr>
        <w:pStyle w:val="CommentText"/>
      </w:pPr>
      <w:r>
        <w:rPr>
          <w:rStyle w:val="CommentReference"/>
        </w:rPr>
        <w:annotationRef/>
      </w:r>
      <w:r>
        <w:t>This is terrible, I know. I’m working on wording. Better ideas to get my point across?</w:t>
      </w:r>
    </w:p>
  </w:comment>
  <w:comment w:id="17" w:author="Wikowsky, Addie J" w:date="2019-07-15T12:52:00Z" w:initials="WAJ">
    <w:p w14:paraId="1CFD1747" w14:textId="77777777" w:rsidR="00933F05" w:rsidRDefault="00933F05" w:rsidP="00933F05">
      <w:pPr>
        <w:pStyle w:val="CommentText"/>
      </w:pPr>
      <w:r>
        <w:rPr>
          <w:rStyle w:val="CommentReference"/>
        </w:rPr>
        <w:annotationRef/>
      </w:r>
      <w:r>
        <w:t>FD: I would identify the measures used and state that they will be examined to determine if a relationship between these variables is found.</w:t>
      </w:r>
    </w:p>
  </w:comment>
  <w:comment w:id="20" w:author="Wikowsky, Addie J" w:date="2019-07-06T00:00:00Z" w:initials="WAJ">
    <w:p w14:paraId="2B3A8677" w14:textId="6EBE0D60" w:rsidR="005C4771" w:rsidRDefault="005C4771">
      <w:pPr>
        <w:pStyle w:val="CommentText"/>
      </w:pPr>
      <w:r>
        <w:rPr>
          <w:rStyle w:val="CommentReference"/>
        </w:rPr>
        <w:annotationRef/>
      </w:r>
      <w:r>
        <w:t>This is terrible, I know. I’m working on wording. Better ideas to get my point across?</w:t>
      </w:r>
    </w:p>
  </w:comment>
  <w:comment w:id="21" w:author="Wikowsky, Addie J" w:date="2019-07-15T12:52:00Z" w:initials="WAJ">
    <w:p w14:paraId="0562D8D2" w14:textId="692AD5C0" w:rsidR="005C4771" w:rsidRDefault="005C4771">
      <w:pPr>
        <w:pStyle w:val="CommentText"/>
      </w:pPr>
      <w:r>
        <w:rPr>
          <w:rStyle w:val="CommentReference"/>
        </w:rPr>
        <w:annotationRef/>
      </w:r>
      <w:r>
        <w:t>FD: I would identify the measures used and state that they will be examined to determine if a relationship between these variables is found.</w:t>
      </w:r>
    </w:p>
  </w:comment>
  <w:comment w:id="25" w:author="Erin Buchanan" w:date="2019-07-17T08:17:00Z" w:initials="BEM">
    <w:p w14:paraId="382212E6" w14:textId="69F1A875" w:rsidR="005C4771" w:rsidRDefault="005C4771">
      <w:pPr>
        <w:pStyle w:val="CommentText"/>
      </w:pPr>
      <w:r>
        <w:rPr>
          <w:rStyle w:val="CommentReference"/>
        </w:rPr>
        <w:annotationRef/>
      </w:r>
      <w:r>
        <w:t xml:space="preserve">Here’s a good way to end this section that helps answer some of Dana’s questions. </w:t>
      </w:r>
    </w:p>
  </w:comment>
  <w:comment w:id="26" w:author="Erin Buchanan" w:date="2019-07-17T08:18:00Z" w:initials="BEM">
    <w:p w14:paraId="567B0315" w14:textId="1160CE7E" w:rsidR="005C4771" w:rsidRDefault="005C4771">
      <w:pPr>
        <w:pStyle w:val="CommentText"/>
      </w:pPr>
      <w:r>
        <w:rPr>
          <w:rStyle w:val="CommentReference"/>
        </w:rPr>
        <w:annotationRef/>
      </w:r>
      <w:r>
        <w:t xml:space="preserve">I looked at the guide, is this one double space or two? Looks like one to </w:t>
      </w:r>
      <w:proofErr w:type="gramStart"/>
      <w:r>
        <w:t>me?</w:t>
      </w:r>
      <w:proofErr w:type="gramEnd"/>
      <w:r>
        <w:t xml:space="preserve"> </w:t>
      </w:r>
    </w:p>
  </w:comment>
  <w:comment w:id="27" w:author="Wikowsky, Addie J" w:date="2019-07-17T22:16:00Z" w:initials="WAJ">
    <w:p w14:paraId="03E97582" w14:textId="77777777" w:rsidR="005C4771" w:rsidRDefault="005C4771" w:rsidP="005C4771">
      <w:pPr>
        <w:pStyle w:val="ListParagraph"/>
        <w:tabs>
          <w:tab w:val="left" w:pos="360"/>
          <w:tab w:val="left" w:pos="720"/>
        </w:tabs>
        <w:ind w:left="0"/>
      </w:pPr>
      <w:r>
        <w:rPr>
          <w:rStyle w:val="CommentReference"/>
        </w:rPr>
        <w:annotationRef/>
      </w:r>
      <w:r>
        <w:t>This is what the guide says “</w:t>
      </w:r>
      <w:r w:rsidRPr="00984407">
        <w:t>Begin primary headings (often chapter titles) on a new page. These primary headings should be centered, bold, upper case, and separated from the text that follows by an extra space (blank line of double spacing).</w:t>
      </w:r>
      <w:r>
        <w:t>”</w:t>
      </w:r>
    </w:p>
    <w:p w14:paraId="730758D5" w14:textId="77777777" w:rsidR="005C4771" w:rsidRDefault="005C4771" w:rsidP="005C4771">
      <w:pPr>
        <w:pStyle w:val="ListParagraph"/>
        <w:tabs>
          <w:tab w:val="left" w:pos="360"/>
          <w:tab w:val="left" w:pos="720"/>
        </w:tabs>
        <w:ind w:left="0"/>
      </w:pPr>
    </w:p>
    <w:p w14:paraId="3E6904AD" w14:textId="752D0902" w:rsidR="005C4771" w:rsidRDefault="005C4771" w:rsidP="005C4771">
      <w:pPr>
        <w:pStyle w:val="ListParagraph"/>
        <w:tabs>
          <w:tab w:val="left" w:pos="360"/>
          <w:tab w:val="left" w:pos="720"/>
        </w:tabs>
        <w:ind w:left="0"/>
      </w:pPr>
      <w:r>
        <w:t xml:space="preserve">I took the blank line of double spacing as 2, but rereading it I guess in means one and just double spaced? </w:t>
      </w:r>
    </w:p>
  </w:comment>
  <w:comment w:id="28" w:author="Erin Buchanan" w:date="2019-07-17T08:24:00Z" w:initials="BEM">
    <w:p w14:paraId="1005323F" w14:textId="3305B49E" w:rsidR="005C4771" w:rsidRDefault="005C4771">
      <w:pPr>
        <w:pStyle w:val="CommentText"/>
      </w:pPr>
      <w:r>
        <w:rPr>
          <w:rStyle w:val="CommentReference"/>
        </w:rPr>
        <w:annotationRef/>
      </w:r>
      <w:r>
        <w:t xml:space="preserve">Match this in the abstract </w:t>
      </w:r>
    </w:p>
  </w:comment>
  <w:comment w:id="29" w:author="Wikowsky, Addie J" w:date="2019-07-17T22:18:00Z" w:initials="WAJ">
    <w:p w14:paraId="30E64DCF" w14:textId="31F01D05" w:rsidR="005C4771" w:rsidRDefault="005C4771">
      <w:pPr>
        <w:pStyle w:val="CommentText"/>
      </w:pPr>
      <w:r>
        <w:rPr>
          <w:rStyle w:val="CommentReference"/>
        </w:rPr>
        <w:annotationRef/>
      </w:r>
      <w:r w:rsidR="008944C8">
        <w:t>Done</w:t>
      </w:r>
      <w:r>
        <w:t xml:space="preserve">, </w:t>
      </w:r>
      <w:r w:rsidR="008944C8">
        <w:t xml:space="preserve">I thought in abstracts it was okay to use et al. for more than 3 authors.  </w:t>
      </w:r>
    </w:p>
  </w:comment>
  <w:comment w:id="31" w:author="Wikowsky, Addie J" w:date="2019-06-30T20:14:00Z" w:initials="WAJ">
    <w:p w14:paraId="7C142260" w14:textId="420D6914" w:rsidR="005C4771" w:rsidRDefault="005C4771">
      <w:pPr>
        <w:pStyle w:val="CommentText"/>
      </w:pPr>
      <w:r>
        <w:rPr>
          <w:rStyle w:val="CommentReference"/>
        </w:rPr>
        <w:annotationRef/>
      </w:r>
      <w:r>
        <w:t>FF: statement seems to indicate that any behavior that can be observed and measured is intelligence</w:t>
      </w:r>
    </w:p>
  </w:comment>
  <w:comment w:id="32" w:author="Wikowsky, Addie J" w:date="2019-06-30T20:45:00Z" w:initials="WAJ">
    <w:p w14:paraId="67903CC9" w14:textId="2718FF90" w:rsidR="005C4771" w:rsidRDefault="005C4771">
      <w:pPr>
        <w:pStyle w:val="CommentText"/>
      </w:pPr>
      <w:r>
        <w:rPr>
          <w:rStyle w:val="CommentReference"/>
        </w:rPr>
        <w:annotationRef/>
      </w:r>
      <w:r>
        <w:t>FD: This sentence is awkward</w:t>
      </w:r>
    </w:p>
  </w:comment>
  <w:comment w:id="37" w:author="Erin Buchanan" w:date="2019-07-17T08:39:00Z" w:initials="BEM">
    <w:p w14:paraId="55BBD3AB" w14:textId="77777777" w:rsidR="00F8123A" w:rsidRDefault="00F8123A" w:rsidP="00F8123A">
      <w:pPr>
        <w:pStyle w:val="CommentText"/>
      </w:pPr>
      <w:r>
        <w:rPr>
          <w:rStyle w:val="CommentReference"/>
        </w:rPr>
        <w:annotationRef/>
      </w:r>
      <w:r>
        <w:t xml:space="preserve">Is this sentence repetitive? Can’t tell? </w:t>
      </w:r>
    </w:p>
  </w:comment>
  <w:comment w:id="38" w:author="Wikowsky, Addie J" w:date="2019-07-17T22:30:00Z" w:initials="WAJ">
    <w:p w14:paraId="34FB48F8" w14:textId="4FF192EA" w:rsidR="00F8123A" w:rsidRDefault="00F8123A">
      <w:pPr>
        <w:pStyle w:val="CommentText"/>
      </w:pPr>
      <w:r>
        <w:rPr>
          <w:rStyle w:val="CommentReference"/>
        </w:rPr>
        <w:annotationRef/>
      </w:r>
      <w:r>
        <w:t>I wanted to move your comment up (hence misspelled relationship. Is this better/less repetitive?</w:t>
      </w:r>
    </w:p>
  </w:comment>
  <w:comment w:id="44" w:author="Erin Buchanan" w:date="2019-07-17T08:39:00Z" w:initials="BEM">
    <w:p w14:paraId="3726F4CF" w14:textId="7795B5B6" w:rsidR="005C4771" w:rsidRDefault="005C4771">
      <w:pPr>
        <w:pStyle w:val="CommentText"/>
      </w:pPr>
      <w:r>
        <w:rPr>
          <w:rStyle w:val="CommentReference"/>
        </w:rPr>
        <w:annotationRef/>
      </w:r>
      <w:r>
        <w:t xml:space="preserve">Is this sentence repetitive? Can’t tell? </w:t>
      </w:r>
    </w:p>
  </w:comment>
  <w:comment w:id="47" w:author="Wikowsky, Addie J" w:date="2019-07-02T12:01:00Z" w:initials="WAJ">
    <w:p w14:paraId="4C5D8E2A" w14:textId="53E5806A" w:rsidR="005C4771" w:rsidRDefault="005C4771">
      <w:pPr>
        <w:pStyle w:val="CommentText"/>
      </w:pPr>
      <w:r>
        <w:rPr>
          <w:rStyle w:val="CommentReference"/>
        </w:rPr>
        <w:annotationRef/>
      </w:r>
      <w:r>
        <w:t>More formal statement in last paragraph about why we are performing this study</w:t>
      </w:r>
    </w:p>
  </w:comment>
  <w:comment w:id="48" w:author="Wikowsky, Addie J" w:date="2019-07-06T23:31:00Z" w:initials="WAJ">
    <w:p w14:paraId="28C5106B" w14:textId="26453142" w:rsidR="005C4771" w:rsidRDefault="005C4771">
      <w:pPr>
        <w:pStyle w:val="CommentText"/>
      </w:pPr>
      <w:r>
        <w:rPr>
          <w:rStyle w:val="CommentReference"/>
        </w:rPr>
        <w:annotationRef/>
      </w:r>
      <w:r>
        <w:t>Do you think I did this? What else can I add?</w:t>
      </w:r>
    </w:p>
  </w:comment>
  <w:comment w:id="49" w:author="Wikowsky, Addie J" w:date="2019-07-15T12:54:00Z" w:initials="WAJ">
    <w:p w14:paraId="589EA9F9" w14:textId="77777777" w:rsidR="005C4771" w:rsidRDefault="005C4771"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5C4771" w:rsidRDefault="005C4771" w:rsidP="0033189E">
      <w:pPr>
        <w:pStyle w:val="CommentText"/>
      </w:pPr>
    </w:p>
    <w:p w14:paraId="06B57859" w14:textId="3CD10930" w:rsidR="005C4771" w:rsidRDefault="005C4771" w:rsidP="0033189E">
      <w:pPr>
        <w:pStyle w:val="CommentText"/>
      </w:pPr>
      <w:r>
        <w:t>If not, I’d end with a straight up purpose statement…”The purpose of the present study is to examine the relationship among XYZ, as measured by XYZ with ABC population.</w:t>
      </w:r>
    </w:p>
  </w:comment>
  <w:comment w:id="50" w:author="Erin Buchanan" w:date="2019-07-17T08:40:00Z" w:initials="BEM">
    <w:p w14:paraId="76826D39" w14:textId="1E33BF54" w:rsidR="005C4771" w:rsidRDefault="005C4771">
      <w:pPr>
        <w:pStyle w:val="CommentText"/>
      </w:pPr>
      <w:r>
        <w:rPr>
          <w:rStyle w:val="CommentReference"/>
        </w:rPr>
        <w:annotationRef/>
      </w:r>
      <w:r>
        <w:t xml:space="preserve">This looks good to me </w:t>
      </w:r>
    </w:p>
  </w:comment>
  <w:comment w:id="52" w:author="Erin Buchanan" w:date="2019-07-17T08:42:00Z" w:initials="BEM">
    <w:p w14:paraId="14C6BD7A" w14:textId="5CF60DB9" w:rsidR="005C4771" w:rsidRDefault="005C4771">
      <w:pPr>
        <w:pStyle w:val="CommentText"/>
      </w:pPr>
      <w:r>
        <w:rPr>
          <w:rStyle w:val="CommentReference"/>
        </w:rPr>
        <w:annotationRef/>
      </w:r>
      <w:r>
        <w:t xml:space="preserve">Does this need to be indented? I honestly don’t know with the thesis requirements </w:t>
      </w:r>
    </w:p>
  </w:comment>
  <w:comment w:id="53" w:author="Wikowsky, Addie J" w:date="2019-07-17T22:32:00Z" w:initials="WAJ">
    <w:p w14:paraId="629D9EFB" w14:textId="01FAF012" w:rsidR="00F8123A" w:rsidRDefault="00F8123A">
      <w:pPr>
        <w:pStyle w:val="CommentText"/>
      </w:pPr>
      <w:r>
        <w:rPr>
          <w:rStyle w:val="CommentReference"/>
        </w:rPr>
        <w:annotationRef/>
      </w:r>
      <w:r>
        <w:rPr>
          <w:rStyle w:val="CommentReference"/>
        </w:rPr>
        <w:t xml:space="preserve">I wasn’t sure. I was just following what I have seen in journals on this part. Probably needs indented, but I figured we’d let the grad college decide if my formatting was whack. </w:t>
      </w:r>
    </w:p>
  </w:comment>
  <w:comment w:id="54" w:author="Erin Buchanan" w:date="2019-07-17T08:44:00Z" w:initials="BEM">
    <w:p w14:paraId="21B63631" w14:textId="2651EB19" w:rsidR="005C4771" w:rsidRDefault="005C4771">
      <w:pPr>
        <w:pStyle w:val="CommentText"/>
      </w:pPr>
      <w:r>
        <w:rPr>
          <w:rStyle w:val="CommentReference"/>
        </w:rPr>
        <w:annotationRef/>
      </w:r>
      <w:r>
        <w:t xml:space="preserve">You can cite </w:t>
      </w:r>
      <w:proofErr w:type="spellStart"/>
      <w:r>
        <w:t>beilock</w:t>
      </w:r>
      <w:proofErr w:type="spellEnd"/>
      <w:r>
        <w:t xml:space="preserve"> here</w:t>
      </w:r>
    </w:p>
  </w:comment>
  <w:comment w:id="55" w:author="Wikowsky, Addie J" w:date="2019-07-17T22:35:00Z" w:initials="WAJ">
    <w:p w14:paraId="7F881A0C" w14:textId="19CA4952" w:rsidR="00F8123A" w:rsidRDefault="00F8123A">
      <w:pPr>
        <w:pStyle w:val="CommentText"/>
      </w:pPr>
      <w:r>
        <w:rPr>
          <w:rStyle w:val="CommentReference"/>
        </w:rPr>
        <w:annotationRef/>
      </w:r>
      <w:r>
        <w:t>Any or do you know of a specific one?</w:t>
      </w:r>
    </w:p>
  </w:comment>
  <w:comment w:id="58" w:author="Erin Buchanan" w:date="2019-07-17T08:59:00Z" w:initials="BEM">
    <w:p w14:paraId="4F82CBFE" w14:textId="4FBC2A26" w:rsidR="005C4771" w:rsidRDefault="005C4771">
      <w:pPr>
        <w:pStyle w:val="CommentText"/>
      </w:pPr>
      <w:r>
        <w:rPr>
          <w:rStyle w:val="CommentReference"/>
        </w:rPr>
        <w:annotationRef/>
      </w:r>
      <w:r>
        <w:t xml:space="preserve">Is this all participants or just the ones who completed it well ? </w:t>
      </w:r>
    </w:p>
  </w:comment>
  <w:comment w:id="59" w:author="Wikowsky, Addie J" w:date="2019-06-30T20:53:00Z" w:initials="WAJ">
    <w:p w14:paraId="585B4027" w14:textId="77777777" w:rsidR="005C4771" w:rsidRDefault="005C4771">
      <w:pPr>
        <w:pStyle w:val="CommentText"/>
      </w:pPr>
      <w:r>
        <w:rPr>
          <w:rStyle w:val="CommentReference"/>
        </w:rPr>
        <w:annotationRef/>
      </w:r>
      <w:r>
        <w:t>FD: include R</w:t>
      </w:r>
      <w:r>
        <w:rPr>
          <w:vertAlign w:val="superscript"/>
        </w:rPr>
        <w:t>2</w:t>
      </w:r>
      <w:r>
        <w:t xml:space="preserve"> </w:t>
      </w:r>
    </w:p>
    <w:p w14:paraId="393F5953" w14:textId="77777777" w:rsidR="005C4771" w:rsidRDefault="005C4771">
      <w:pPr>
        <w:pStyle w:val="CommentText"/>
      </w:pPr>
    </w:p>
    <w:p w14:paraId="73C11150" w14:textId="0DD5867C" w:rsidR="005C4771" w:rsidRPr="00860F24" w:rsidRDefault="005C4771">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60" w:author="Wikowsky, Addie J" w:date="2019-07-07T20:55:00Z" w:initials="WAJ">
    <w:p w14:paraId="5D5242F0" w14:textId="798DE371" w:rsidR="005C4771" w:rsidRPr="00307D32" w:rsidRDefault="005C4771">
      <w:pPr>
        <w:pStyle w:val="CommentText"/>
      </w:pPr>
      <w:r>
        <w:rPr>
          <w:rStyle w:val="CommentReference"/>
        </w:rPr>
        <w:annotationRef/>
      </w:r>
      <w:r>
        <w:t>Added R</w:t>
      </w:r>
      <w:r>
        <w:rPr>
          <w:vertAlign w:val="superscript"/>
        </w:rPr>
        <w:t>2</w:t>
      </w:r>
      <w:r>
        <w:t xml:space="preserve"> but did I put it in the right spot?</w:t>
      </w:r>
    </w:p>
  </w:comment>
  <w:comment w:id="61" w:author="Wikowsky, Addie J" w:date="2019-07-11T11:24:00Z" w:initials="WAJ">
    <w:p w14:paraId="05FB7327" w14:textId="2793E9D6" w:rsidR="005C4771" w:rsidRDefault="005C4771">
      <w:pPr>
        <w:pStyle w:val="CommentText"/>
      </w:pPr>
      <w:r>
        <w:rPr>
          <w:rStyle w:val="CommentReference"/>
        </w:rPr>
        <w:annotationRef/>
      </w:r>
      <w:r>
        <w:t xml:space="preserve">Consulted with Dr. B, no leading zeros. </w:t>
      </w:r>
    </w:p>
  </w:comment>
  <w:comment w:id="155" w:author="Wikowsky, Addie J" w:date="2019-06-30T20:57:00Z" w:initials="WAJ">
    <w:p w14:paraId="6348189F" w14:textId="08D00697" w:rsidR="005C4771" w:rsidRDefault="005C4771">
      <w:pPr>
        <w:pStyle w:val="CommentText"/>
      </w:pPr>
      <w:r>
        <w:rPr>
          <w:rStyle w:val="CommentReference"/>
        </w:rPr>
        <w:annotationRef/>
      </w:r>
      <w:r>
        <w:t>FD: describe what this means</w:t>
      </w:r>
    </w:p>
  </w:comment>
  <w:comment w:id="156" w:author="Wikowsky, Addie J" w:date="2019-07-07T21:59:00Z" w:initials="WAJ">
    <w:p w14:paraId="6366D436" w14:textId="04FC9B0C" w:rsidR="005C4771" w:rsidRDefault="005C4771">
      <w:pPr>
        <w:pStyle w:val="CommentText"/>
      </w:pPr>
      <w:r>
        <w:rPr>
          <w:rStyle w:val="CommentReference"/>
        </w:rPr>
        <w:annotationRef/>
      </w:r>
      <w:r>
        <w:t xml:space="preserve">Check please. </w:t>
      </w:r>
    </w:p>
  </w:comment>
  <w:comment w:id="166" w:author="Wikowsky, Addie J" w:date="2019-06-30T20:58:00Z" w:initials="WAJ">
    <w:p w14:paraId="3D816B35" w14:textId="4BD0C2C4" w:rsidR="005C4771" w:rsidRDefault="005C4771">
      <w:pPr>
        <w:pStyle w:val="CommentText"/>
      </w:pPr>
      <w:r>
        <w:rPr>
          <w:rStyle w:val="CommentReference"/>
        </w:rPr>
        <w:annotationRef/>
      </w:r>
      <w:r>
        <w:t>FD: WC</w:t>
      </w:r>
    </w:p>
  </w:comment>
  <w:comment w:id="167" w:author="Wikowsky, Addie J" w:date="2019-07-06T23:27:00Z" w:initials="WAJ">
    <w:p w14:paraId="45BA5D31" w14:textId="7506BFBC" w:rsidR="005C4771" w:rsidRDefault="005C4771">
      <w:pPr>
        <w:pStyle w:val="CommentText"/>
      </w:pPr>
      <w:r>
        <w:rPr>
          <w:rStyle w:val="CommentReference"/>
        </w:rPr>
        <w:annotationRef/>
      </w:r>
      <w:r>
        <w:t xml:space="preserve">I’m not sure how to rephrase this. </w:t>
      </w:r>
    </w:p>
  </w:comment>
  <w:comment w:id="169" w:author="Wikowsky, Addie J" w:date="2019-06-30T20:59:00Z" w:initials="WAJ">
    <w:p w14:paraId="6584CB09" w14:textId="77777777" w:rsidR="007D59DE" w:rsidRDefault="007D59DE" w:rsidP="007D59DE">
      <w:pPr>
        <w:pStyle w:val="CommentText"/>
      </w:pPr>
      <w:r>
        <w:rPr>
          <w:rStyle w:val="CommentReference"/>
        </w:rPr>
        <w:annotationRef/>
      </w:r>
      <w:r>
        <w:t xml:space="preserve">FD: </w:t>
      </w:r>
    </w:p>
    <w:p w14:paraId="326DF2C9" w14:textId="77777777" w:rsidR="007D59DE" w:rsidRDefault="007D59DE" w:rsidP="007D59DE">
      <w:pPr>
        <w:pStyle w:val="CommentText"/>
      </w:pPr>
      <w:r>
        <w:t>-more description/interpretation of results</w:t>
      </w:r>
    </w:p>
    <w:p w14:paraId="3F07CCAE" w14:textId="77777777" w:rsidR="007D59DE" w:rsidRDefault="007D59DE" w:rsidP="007D59DE">
      <w:pPr>
        <w:pStyle w:val="CommentText"/>
      </w:pPr>
      <w:r>
        <w:t>-state more specifically the implications of this study</w:t>
      </w:r>
    </w:p>
    <w:p w14:paraId="294409E0" w14:textId="77777777" w:rsidR="007D59DE" w:rsidRDefault="007D59DE" w:rsidP="007D59DE">
      <w:pPr>
        <w:pStyle w:val="CommentText"/>
      </w:pPr>
      <w:r>
        <w:t>-outline future research ideas in more detail (beyond larger sample, other ideas?)</w:t>
      </w:r>
    </w:p>
    <w:p w14:paraId="323BA7F9" w14:textId="77777777" w:rsidR="007D59DE" w:rsidRDefault="007D59DE" w:rsidP="007D59DE">
      <w:pPr>
        <w:pStyle w:val="CommentText"/>
      </w:pPr>
      <w:r>
        <w:t>-only one limitation notable (is typing a good test?)</w:t>
      </w:r>
    </w:p>
    <w:p w14:paraId="35A7CDE1" w14:textId="77777777" w:rsidR="007D59DE" w:rsidRDefault="007D59DE" w:rsidP="007D59DE">
      <w:pPr>
        <w:pStyle w:val="CommentText"/>
      </w:pPr>
      <w:r>
        <w:t>-discussion of implication that perhaps gf and expertise not correlated? Any explanation?</w:t>
      </w:r>
    </w:p>
  </w:comment>
  <w:comment w:id="170" w:author="Wikowsky, Addie J" w:date="2019-07-07T21:58:00Z" w:initials="WAJ">
    <w:p w14:paraId="01920317" w14:textId="77777777" w:rsidR="007D59DE" w:rsidRDefault="007D59DE" w:rsidP="007D59DE">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168" w:author="Erin Buchanan" w:date="2019-07-18T10:23:00Z" w:initials="BEM">
    <w:p w14:paraId="49EDD3D7" w14:textId="24FBA498" w:rsidR="00574106" w:rsidRDefault="00574106">
      <w:pPr>
        <w:pStyle w:val="CommentText"/>
      </w:pPr>
      <w:r>
        <w:rPr>
          <w:rStyle w:val="CommentReference"/>
        </w:rPr>
        <w:annotationRef/>
      </w:r>
      <w:r w:rsidR="009F6D44">
        <w:t>T</w:t>
      </w:r>
      <w:r>
        <w:t xml:space="preserve">he lack of correlation between expertise in this study and working memory / </w:t>
      </w:r>
      <w:r w:rsidR="009F6D44">
        <w:t xml:space="preserve">gf may be related to the measurement of expertise through typing. </w:t>
      </w:r>
    </w:p>
  </w:comment>
  <w:comment w:id="171" w:author="Wikowsky, Addie J" w:date="2019-06-30T20:27:00Z" w:initials="WAJ">
    <w:p w14:paraId="19CC0B01" w14:textId="77777777" w:rsidR="007D59DE" w:rsidRDefault="007D59DE" w:rsidP="007D59DE">
      <w:pPr>
        <w:pStyle w:val="CommentText"/>
      </w:pPr>
      <w:r>
        <w:rPr>
          <w:rStyle w:val="CommentReference"/>
        </w:rPr>
        <w:annotationRef/>
      </w:r>
      <w:r>
        <w:t>Is typing typically used as an expertise task in research</w:t>
      </w:r>
    </w:p>
  </w:comment>
  <w:comment w:id="172" w:author="Wikowsky, Addie J" w:date="2019-07-07T21:57:00Z" w:initials="WAJ">
    <w:p w14:paraId="43CEEEF1" w14:textId="77777777" w:rsidR="007D59DE" w:rsidRDefault="007D59DE" w:rsidP="007D59DE">
      <w:pPr>
        <w:pStyle w:val="CommentText"/>
      </w:pPr>
      <w:r>
        <w:rPr>
          <w:rStyle w:val="CommentReference"/>
        </w:rPr>
        <w:annotationRef/>
      </w:r>
      <w:r>
        <w:t>I think we addressed this during the defense. Do I need to add anything else?</w:t>
      </w:r>
    </w:p>
  </w:comment>
  <w:comment w:id="177" w:author="Erin Buchanan" w:date="2019-07-17T09:06:00Z" w:initials="BEM">
    <w:p w14:paraId="13C0C2F1" w14:textId="45939369" w:rsidR="005C4771" w:rsidRDefault="005C4771">
      <w:pPr>
        <w:pStyle w:val="CommentText"/>
      </w:pPr>
      <w:r>
        <w:rPr>
          <w:rStyle w:val="CommentReference"/>
        </w:rPr>
        <w:annotationRef/>
      </w:r>
      <w:r>
        <w:t xml:space="preserve">Not a fan of this sentence </w:t>
      </w:r>
    </w:p>
  </w:comment>
  <w:comment w:id="174" w:author="Wikowsky, Addie J" w:date="2019-07-15T12:58:00Z" w:initials="WAJ">
    <w:p w14:paraId="12E5637D" w14:textId="77777777" w:rsidR="005C4771" w:rsidRDefault="005C4771"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5C4771" w:rsidRDefault="005C4771">
      <w:pPr>
        <w:pStyle w:val="CommentText"/>
      </w:pPr>
    </w:p>
  </w:comment>
  <w:comment w:id="202" w:author="Erin Buchanan" w:date="2019-07-17T09:06:00Z" w:initials="BEM">
    <w:p w14:paraId="043F4DA0" w14:textId="41C5274E" w:rsidR="005C4771" w:rsidRDefault="005C4771">
      <w:pPr>
        <w:pStyle w:val="CommentText"/>
      </w:pPr>
      <w:r>
        <w:rPr>
          <w:rStyle w:val="CommentReference"/>
        </w:rPr>
        <w:annotationRef/>
      </w:r>
      <w:r>
        <w:t xml:space="preserve">Yeah this needs a bit more to conclude. </w:t>
      </w:r>
    </w:p>
  </w:comment>
  <w:comment w:id="204" w:author="Erin Buchanan" w:date="2019-07-18T10:29:00Z" w:initials="BEM">
    <w:p w14:paraId="046AC1AE" w14:textId="514302EA" w:rsidR="006F5D46" w:rsidRDefault="006F5D46">
      <w:pPr>
        <w:pStyle w:val="CommentText"/>
      </w:pPr>
      <w:r>
        <w:rPr>
          <w:rStyle w:val="CommentReference"/>
        </w:rPr>
        <w:annotationRef/>
      </w:r>
      <w:r>
        <w:t xml:space="preserve">Maybe there’s an interaction  </w:t>
      </w:r>
    </w:p>
  </w:comment>
  <w:comment w:id="199" w:author="Wikowsky, Addie J" w:date="2019-07-15T12:59:00Z" w:initials="WAJ">
    <w:p w14:paraId="29C25AFA" w14:textId="5F157674" w:rsidR="005C4771" w:rsidRDefault="005C4771">
      <w:pPr>
        <w:pStyle w:val="CommentText"/>
      </w:pPr>
      <w:r>
        <w:rPr>
          <w:rStyle w:val="CommentReference"/>
        </w:rPr>
        <w:annotationRef/>
      </w:r>
      <w:r>
        <w:t xml:space="preserve">FD: This is a sentence fragment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6DD5AF" w15:done="0"/>
  <w15:commentEx w15:paraId="3A5C4FD1" w15:paraIdParent="026DD5AF" w15:done="0"/>
  <w15:commentEx w15:paraId="3EC906CC" w15:done="0"/>
  <w15:commentEx w15:paraId="2932FE1C" w15:done="0"/>
  <w15:commentEx w15:paraId="3845168E" w15:done="0"/>
  <w15:commentEx w15:paraId="4D7F0559" w15:done="0"/>
  <w15:commentEx w15:paraId="1CFD1747" w15:paraIdParent="4D7F0559" w15:done="0"/>
  <w15:commentEx w15:paraId="2B3A8677" w15:done="0"/>
  <w15:commentEx w15:paraId="0562D8D2" w15:paraIdParent="2B3A8677" w15:done="0"/>
  <w15:commentEx w15:paraId="382212E6" w15:done="0"/>
  <w15:commentEx w15:paraId="567B0315" w15:done="0"/>
  <w15:commentEx w15:paraId="3E6904AD" w15:paraIdParent="567B0315" w15:done="0"/>
  <w15:commentEx w15:paraId="1005323F" w15:done="0"/>
  <w15:commentEx w15:paraId="30E64DCF" w15:paraIdParent="1005323F" w15:done="0"/>
  <w15:commentEx w15:paraId="7C142260" w15:done="0"/>
  <w15:commentEx w15:paraId="67903CC9" w15:done="0"/>
  <w15:commentEx w15:paraId="55BBD3AB" w15:done="0"/>
  <w15:commentEx w15:paraId="34FB48F8" w15:paraIdParent="55BBD3AB" w15:done="0"/>
  <w15:commentEx w15:paraId="3726F4CF" w15:done="0"/>
  <w15:commentEx w15:paraId="4C5D8E2A" w15:done="0"/>
  <w15:commentEx w15:paraId="28C5106B" w15:paraIdParent="4C5D8E2A" w15:done="0"/>
  <w15:commentEx w15:paraId="06B57859" w15:paraIdParent="4C5D8E2A" w15:done="0"/>
  <w15:commentEx w15:paraId="76826D39" w15:paraIdParent="4C5D8E2A" w15:done="0"/>
  <w15:commentEx w15:paraId="14C6BD7A" w15:done="0"/>
  <w15:commentEx w15:paraId="629D9EFB" w15:paraIdParent="14C6BD7A" w15:done="0"/>
  <w15:commentEx w15:paraId="21B63631" w15:done="0"/>
  <w15:commentEx w15:paraId="7F881A0C" w15:paraIdParent="21B63631" w15:done="0"/>
  <w15:commentEx w15:paraId="4F82CBFE"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3D816B35" w15:done="0"/>
  <w15:commentEx w15:paraId="45BA5D31" w15:paraIdParent="3D816B35" w15:done="0"/>
  <w15:commentEx w15:paraId="35A7CDE1" w15:done="0"/>
  <w15:commentEx w15:paraId="01920317" w15:paraIdParent="35A7CDE1" w15:done="0"/>
  <w15:commentEx w15:paraId="49EDD3D7" w15:done="0"/>
  <w15:commentEx w15:paraId="19CC0B01" w15:done="0"/>
  <w15:commentEx w15:paraId="43CEEEF1" w15:paraIdParent="19CC0B01" w15:done="0"/>
  <w15:commentEx w15:paraId="13C0C2F1" w15:done="0"/>
  <w15:commentEx w15:paraId="390A181D" w15:done="0"/>
  <w15:commentEx w15:paraId="043F4DA0" w15:done="0"/>
  <w15:commentEx w15:paraId="046AC1AE" w15:done="0"/>
  <w15:commentEx w15:paraId="29C25A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6DD5AF" w16cid:durableId="20D6F570"/>
  <w16cid:commentId w16cid:paraId="3A5C4FD1" w16cid:durableId="20D95787"/>
  <w16cid:commentId w16cid:paraId="3EC906CC" w16cid:durableId="20DACA36"/>
  <w16cid:commentId w16cid:paraId="2932FE1C" w16cid:durableId="20D6F5B8"/>
  <w16cid:commentId w16cid:paraId="3845168E" w16cid:durableId="20D94D06"/>
  <w16cid:commentId w16cid:paraId="4D7F0559" w16cid:durableId="20DA23B7"/>
  <w16cid:commentId w16cid:paraId="1CFD1747" w16cid:durableId="20DA23B6"/>
  <w16cid:commentId w16cid:paraId="2B3A8677" w16cid:durableId="20CA6339"/>
  <w16cid:commentId w16cid:paraId="0562D8D2" w16cid:durableId="20D6F571"/>
  <w16cid:commentId w16cid:paraId="382212E6" w16cid:durableId="20D95819"/>
  <w16cid:commentId w16cid:paraId="567B0315" w16cid:durableId="20D95852"/>
  <w16cid:commentId w16cid:paraId="3E6904AD" w16cid:durableId="20DA1CD7"/>
  <w16cid:commentId w16cid:paraId="1005323F" w16cid:durableId="20D959BE"/>
  <w16cid:commentId w16cid:paraId="30E64DCF" w16cid:durableId="20DA1D2A"/>
  <w16cid:commentId w16cid:paraId="7C142260" w16cid:durableId="20C3969A"/>
  <w16cid:commentId w16cid:paraId="67903CC9" w16cid:durableId="20C39DF4"/>
  <w16cid:commentId w16cid:paraId="55BBD3AB" w16cid:durableId="20DA2009"/>
  <w16cid:commentId w16cid:paraId="34FB48F8" w16cid:durableId="20DA2023"/>
  <w16cid:commentId w16cid:paraId="3726F4CF" w16cid:durableId="20D95D52"/>
  <w16cid:commentId w16cid:paraId="4C5D8E2A" w16cid:durableId="20C5C61A"/>
  <w16cid:commentId w16cid:paraId="28C5106B" w16cid:durableId="20CBADE9"/>
  <w16cid:commentId w16cid:paraId="06B57859" w16cid:durableId="20D6F622"/>
  <w16cid:commentId w16cid:paraId="76826D39" w16cid:durableId="20D95D91"/>
  <w16cid:commentId w16cid:paraId="14C6BD7A" w16cid:durableId="20D95DE2"/>
  <w16cid:commentId w16cid:paraId="629D9EFB" w16cid:durableId="20DA208C"/>
  <w16cid:commentId w16cid:paraId="21B63631" w16cid:durableId="20D95E5E"/>
  <w16cid:commentId w16cid:paraId="7F881A0C" w16cid:durableId="20DA214C"/>
  <w16cid:commentId w16cid:paraId="4F82CBFE" w16cid:durableId="20D9620E"/>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3D816B35" w16cid:durableId="20C3A112"/>
  <w16cid:commentId w16cid:paraId="45BA5D31" w16cid:durableId="20CBACDA"/>
  <w16cid:commentId w16cid:paraId="35A7CDE1" w16cid:durableId="20C3A123"/>
  <w16cid:commentId w16cid:paraId="01920317" w16cid:durableId="20CCE97F"/>
  <w16cid:commentId w16cid:paraId="49EDD3D7" w16cid:durableId="20DAC73B"/>
  <w16cid:commentId w16cid:paraId="19CC0B01" w16cid:durableId="20DA25A2"/>
  <w16cid:commentId w16cid:paraId="43CEEEF1" w16cid:durableId="20DA25A1"/>
  <w16cid:commentId w16cid:paraId="13C0C2F1" w16cid:durableId="20D96378"/>
  <w16cid:commentId w16cid:paraId="390A181D" w16cid:durableId="20D6F6FE"/>
  <w16cid:commentId w16cid:paraId="043F4DA0" w16cid:durableId="20D96391"/>
  <w16cid:commentId w16cid:paraId="046AC1AE" w16cid:durableId="20DAC8A7"/>
  <w16cid:commentId w16cid:paraId="29C25AFA" w16cid:durableId="20D6F7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21556" w14:textId="77777777" w:rsidR="003E1F1C" w:rsidRDefault="003E1F1C">
      <w:r>
        <w:separator/>
      </w:r>
    </w:p>
  </w:endnote>
  <w:endnote w:type="continuationSeparator" w:id="0">
    <w:p w14:paraId="5145024A" w14:textId="77777777" w:rsidR="003E1F1C" w:rsidRDefault="003E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5C4771" w:rsidRDefault="005C4771"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5C4771" w:rsidRDefault="005C4771"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5C4771" w:rsidRDefault="005C477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270AF" w14:textId="77777777" w:rsidR="003E1F1C" w:rsidRDefault="003E1F1C">
      <w:r>
        <w:separator/>
      </w:r>
    </w:p>
  </w:footnote>
  <w:footnote w:type="continuationSeparator" w:id="0">
    <w:p w14:paraId="673CE444" w14:textId="77777777" w:rsidR="003E1F1C" w:rsidRDefault="003E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2942"/>
    <w:rsid w:val="00023739"/>
    <w:rsid w:val="0002413C"/>
    <w:rsid w:val="00027903"/>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241C"/>
    <w:rsid w:val="000837A7"/>
    <w:rsid w:val="0008632F"/>
    <w:rsid w:val="00086AD5"/>
    <w:rsid w:val="000878CF"/>
    <w:rsid w:val="00093D13"/>
    <w:rsid w:val="000A1035"/>
    <w:rsid w:val="000B06B7"/>
    <w:rsid w:val="000B3D56"/>
    <w:rsid w:val="000B41AA"/>
    <w:rsid w:val="000B5174"/>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D45FF"/>
    <w:rsid w:val="001D6D8F"/>
    <w:rsid w:val="001D714F"/>
    <w:rsid w:val="001F491C"/>
    <w:rsid w:val="001F5C50"/>
    <w:rsid w:val="001F61B1"/>
    <w:rsid w:val="002009EE"/>
    <w:rsid w:val="002041C7"/>
    <w:rsid w:val="002045D6"/>
    <w:rsid w:val="00215A68"/>
    <w:rsid w:val="002173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2F2449"/>
    <w:rsid w:val="00307D32"/>
    <w:rsid w:val="00310E90"/>
    <w:rsid w:val="003122E1"/>
    <w:rsid w:val="0031549C"/>
    <w:rsid w:val="003212AE"/>
    <w:rsid w:val="003234FD"/>
    <w:rsid w:val="00324A35"/>
    <w:rsid w:val="00324BB9"/>
    <w:rsid w:val="00326017"/>
    <w:rsid w:val="00326757"/>
    <w:rsid w:val="00327E0A"/>
    <w:rsid w:val="0033189E"/>
    <w:rsid w:val="0033526C"/>
    <w:rsid w:val="00337B2E"/>
    <w:rsid w:val="00345F41"/>
    <w:rsid w:val="003468B1"/>
    <w:rsid w:val="003513B6"/>
    <w:rsid w:val="00352CFF"/>
    <w:rsid w:val="00356623"/>
    <w:rsid w:val="00363430"/>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E1F1C"/>
    <w:rsid w:val="003E2046"/>
    <w:rsid w:val="003F7151"/>
    <w:rsid w:val="0040356F"/>
    <w:rsid w:val="00405CFA"/>
    <w:rsid w:val="00412E49"/>
    <w:rsid w:val="0041518C"/>
    <w:rsid w:val="00417357"/>
    <w:rsid w:val="00432337"/>
    <w:rsid w:val="00434ECB"/>
    <w:rsid w:val="0043521F"/>
    <w:rsid w:val="004424FC"/>
    <w:rsid w:val="004446D7"/>
    <w:rsid w:val="00453E58"/>
    <w:rsid w:val="00457FB9"/>
    <w:rsid w:val="004608ED"/>
    <w:rsid w:val="004609E8"/>
    <w:rsid w:val="00461688"/>
    <w:rsid w:val="00467C94"/>
    <w:rsid w:val="0048117B"/>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4F3D93"/>
    <w:rsid w:val="00505644"/>
    <w:rsid w:val="00506529"/>
    <w:rsid w:val="00513F49"/>
    <w:rsid w:val="0051433D"/>
    <w:rsid w:val="0051652F"/>
    <w:rsid w:val="0052508F"/>
    <w:rsid w:val="00526335"/>
    <w:rsid w:val="00531C1B"/>
    <w:rsid w:val="00531EE3"/>
    <w:rsid w:val="0053772F"/>
    <w:rsid w:val="0054486E"/>
    <w:rsid w:val="00544C78"/>
    <w:rsid w:val="0054516A"/>
    <w:rsid w:val="00545C78"/>
    <w:rsid w:val="00547572"/>
    <w:rsid w:val="005527A8"/>
    <w:rsid w:val="0055620F"/>
    <w:rsid w:val="0056281F"/>
    <w:rsid w:val="00566926"/>
    <w:rsid w:val="0056748F"/>
    <w:rsid w:val="0057052A"/>
    <w:rsid w:val="00570658"/>
    <w:rsid w:val="00574106"/>
    <w:rsid w:val="0057541A"/>
    <w:rsid w:val="0057567A"/>
    <w:rsid w:val="00580D14"/>
    <w:rsid w:val="00581BC6"/>
    <w:rsid w:val="00585217"/>
    <w:rsid w:val="00587E41"/>
    <w:rsid w:val="005B6846"/>
    <w:rsid w:val="005C4771"/>
    <w:rsid w:val="005D3801"/>
    <w:rsid w:val="005D3B9A"/>
    <w:rsid w:val="005D58CF"/>
    <w:rsid w:val="005D6D7A"/>
    <w:rsid w:val="005E05C2"/>
    <w:rsid w:val="005E3B28"/>
    <w:rsid w:val="005E440D"/>
    <w:rsid w:val="005E5FE2"/>
    <w:rsid w:val="005E76B3"/>
    <w:rsid w:val="005F04B6"/>
    <w:rsid w:val="005F2F31"/>
    <w:rsid w:val="005F57AE"/>
    <w:rsid w:val="00600D29"/>
    <w:rsid w:val="0060258E"/>
    <w:rsid w:val="00602CFF"/>
    <w:rsid w:val="0060521A"/>
    <w:rsid w:val="00611949"/>
    <w:rsid w:val="00611E84"/>
    <w:rsid w:val="0061211B"/>
    <w:rsid w:val="00614212"/>
    <w:rsid w:val="0061593F"/>
    <w:rsid w:val="0061657A"/>
    <w:rsid w:val="006177B0"/>
    <w:rsid w:val="006221F1"/>
    <w:rsid w:val="006255E8"/>
    <w:rsid w:val="006268F5"/>
    <w:rsid w:val="00633557"/>
    <w:rsid w:val="006346C4"/>
    <w:rsid w:val="00634DE5"/>
    <w:rsid w:val="006523B5"/>
    <w:rsid w:val="00653149"/>
    <w:rsid w:val="00657111"/>
    <w:rsid w:val="00657899"/>
    <w:rsid w:val="00661BFC"/>
    <w:rsid w:val="006636E0"/>
    <w:rsid w:val="00667385"/>
    <w:rsid w:val="0066747D"/>
    <w:rsid w:val="006679DF"/>
    <w:rsid w:val="00671220"/>
    <w:rsid w:val="00672E91"/>
    <w:rsid w:val="00682863"/>
    <w:rsid w:val="00687488"/>
    <w:rsid w:val="00687C45"/>
    <w:rsid w:val="006A2ED8"/>
    <w:rsid w:val="006A3F89"/>
    <w:rsid w:val="006A7395"/>
    <w:rsid w:val="006B42B6"/>
    <w:rsid w:val="006C22A3"/>
    <w:rsid w:val="006C39B0"/>
    <w:rsid w:val="006C4A22"/>
    <w:rsid w:val="006C5D81"/>
    <w:rsid w:val="006D3E83"/>
    <w:rsid w:val="006D5069"/>
    <w:rsid w:val="006D7B11"/>
    <w:rsid w:val="006E0224"/>
    <w:rsid w:val="006E64E6"/>
    <w:rsid w:val="006F39E9"/>
    <w:rsid w:val="006F5D46"/>
    <w:rsid w:val="0070579E"/>
    <w:rsid w:val="00735A8D"/>
    <w:rsid w:val="00745561"/>
    <w:rsid w:val="007635C5"/>
    <w:rsid w:val="00764D5E"/>
    <w:rsid w:val="0076754A"/>
    <w:rsid w:val="007743E4"/>
    <w:rsid w:val="007752DB"/>
    <w:rsid w:val="007915D4"/>
    <w:rsid w:val="007945CF"/>
    <w:rsid w:val="00797A6E"/>
    <w:rsid w:val="007A0414"/>
    <w:rsid w:val="007A3772"/>
    <w:rsid w:val="007B01B1"/>
    <w:rsid w:val="007B24E1"/>
    <w:rsid w:val="007B437B"/>
    <w:rsid w:val="007C0F02"/>
    <w:rsid w:val="007C29B9"/>
    <w:rsid w:val="007C5153"/>
    <w:rsid w:val="007D512D"/>
    <w:rsid w:val="007D5494"/>
    <w:rsid w:val="007D59DE"/>
    <w:rsid w:val="007D657F"/>
    <w:rsid w:val="007E49AD"/>
    <w:rsid w:val="007E5A8B"/>
    <w:rsid w:val="007E6BA6"/>
    <w:rsid w:val="007F37FC"/>
    <w:rsid w:val="00806744"/>
    <w:rsid w:val="00811803"/>
    <w:rsid w:val="00813E46"/>
    <w:rsid w:val="00815CB2"/>
    <w:rsid w:val="0081639D"/>
    <w:rsid w:val="00823DC0"/>
    <w:rsid w:val="00834D61"/>
    <w:rsid w:val="00835CCA"/>
    <w:rsid w:val="00840B0A"/>
    <w:rsid w:val="00844D7D"/>
    <w:rsid w:val="00856D02"/>
    <w:rsid w:val="0085788A"/>
    <w:rsid w:val="00860AE8"/>
    <w:rsid w:val="00860F24"/>
    <w:rsid w:val="008725BA"/>
    <w:rsid w:val="0087318F"/>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7900"/>
    <w:rsid w:val="008D4AC3"/>
    <w:rsid w:val="008D5425"/>
    <w:rsid w:val="008D6943"/>
    <w:rsid w:val="008D7542"/>
    <w:rsid w:val="008D770B"/>
    <w:rsid w:val="008E2848"/>
    <w:rsid w:val="008E78DC"/>
    <w:rsid w:val="008E78E8"/>
    <w:rsid w:val="008F1F4B"/>
    <w:rsid w:val="008F25DF"/>
    <w:rsid w:val="008F33B8"/>
    <w:rsid w:val="008F7F2A"/>
    <w:rsid w:val="00900417"/>
    <w:rsid w:val="00900F79"/>
    <w:rsid w:val="00911471"/>
    <w:rsid w:val="00912DF4"/>
    <w:rsid w:val="009136A4"/>
    <w:rsid w:val="0091676A"/>
    <w:rsid w:val="009206CB"/>
    <w:rsid w:val="0092071B"/>
    <w:rsid w:val="00920986"/>
    <w:rsid w:val="0092121A"/>
    <w:rsid w:val="00922092"/>
    <w:rsid w:val="009242CA"/>
    <w:rsid w:val="00926FD7"/>
    <w:rsid w:val="00927731"/>
    <w:rsid w:val="0093107C"/>
    <w:rsid w:val="00933F05"/>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4DC5"/>
    <w:rsid w:val="009B61FC"/>
    <w:rsid w:val="009C064D"/>
    <w:rsid w:val="009C112C"/>
    <w:rsid w:val="009C6A32"/>
    <w:rsid w:val="009D1019"/>
    <w:rsid w:val="009D424C"/>
    <w:rsid w:val="009D7DB4"/>
    <w:rsid w:val="009D7EFF"/>
    <w:rsid w:val="009E5481"/>
    <w:rsid w:val="009E6B95"/>
    <w:rsid w:val="009F0A16"/>
    <w:rsid w:val="009F1BAD"/>
    <w:rsid w:val="009F3A8E"/>
    <w:rsid w:val="009F3E69"/>
    <w:rsid w:val="009F5C2C"/>
    <w:rsid w:val="009F6D44"/>
    <w:rsid w:val="00A0588A"/>
    <w:rsid w:val="00A12675"/>
    <w:rsid w:val="00A1418F"/>
    <w:rsid w:val="00A1700F"/>
    <w:rsid w:val="00A207B9"/>
    <w:rsid w:val="00A3112A"/>
    <w:rsid w:val="00A347BE"/>
    <w:rsid w:val="00A35448"/>
    <w:rsid w:val="00A37C5F"/>
    <w:rsid w:val="00A442F3"/>
    <w:rsid w:val="00A54862"/>
    <w:rsid w:val="00A57953"/>
    <w:rsid w:val="00A615A8"/>
    <w:rsid w:val="00A639DE"/>
    <w:rsid w:val="00A67852"/>
    <w:rsid w:val="00A75C64"/>
    <w:rsid w:val="00A7750A"/>
    <w:rsid w:val="00A83CC5"/>
    <w:rsid w:val="00A8667D"/>
    <w:rsid w:val="00A94FB2"/>
    <w:rsid w:val="00A95B67"/>
    <w:rsid w:val="00AA3B77"/>
    <w:rsid w:val="00AA4213"/>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171FC"/>
    <w:rsid w:val="00B27072"/>
    <w:rsid w:val="00B33030"/>
    <w:rsid w:val="00B3476E"/>
    <w:rsid w:val="00B37D88"/>
    <w:rsid w:val="00B4298C"/>
    <w:rsid w:val="00B462A8"/>
    <w:rsid w:val="00B550E5"/>
    <w:rsid w:val="00B55798"/>
    <w:rsid w:val="00B60F16"/>
    <w:rsid w:val="00B658DC"/>
    <w:rsid w:val="00B65949"/>
    <w:rsid w:val="00B66019"/>
    <w:rsid w:val="00B67D44"/>
    <w:rsid w:val="00B70C1E"/>
    <w:rsid w:val="00B74067"/>
    <w:rsid w:val="00B750DB"/>
    <w:rsid w:val="00B7583A"/>
    <w:rsid w:val="00B760E2"/>
    <w:rsid w:val="00B84DFD"/>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5C"/>
    <w:rsid w:val="00BD1D3B"/>
    <w:rsid w:val="00BD689C"/>
    <w:rsid w:val="00BE04CA"/>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344F"/>
    <w:rsid w:val="00CD5CBC"/>
    <w:rsid w:val="00CD7CF0"/>
    <w:rsid w:val="00CE3A24"/>
    <w:rsid w:val="00CE60D2"/>
    <w:rsid w:val="00CF641E"/>
    <w:rsid w:val="00CF7BA6"/>
    <w:rsid w:val="00CF7F2D"/>
    <w:rsid w:val="00D01BEF"/>
    <w:rsid w:val="00D06C6C"/>
    <w:rsid w:val="00D07456"/>
    <w:rsid w:val="00D14664"/>
    <w:rsid w:val="00D17EB1"/>
    <w:rsid w:val="00D22DF0"/>
    <w:rsid w:val="00D30470"/>
    <w:rsid w:val="00D35297"/>
    <w:rsid w:val="00D355E0"/>
    <w:rsid w:val="00D37291"/>
    <w:rsid w:val="00D3764A"/>
    <w:rsid w:val="00D42664"/>
    <w:rsid w:val="00D46521"/>
    <w:rsid w:val="00D470EB"/>
    <w:rsid w:val="00D5554D"/>
    <w:rsid w:val="00D630F6"/>
    <w:rsid w:val="00D7161A"/>
    <w:rsid w:val="00D725F5"/>
    <w:rsid w:val="00D77D64"/>
    <w:rsid w:val="00D824BF"/>
    <w:rsid w:val="00D8281B"/>
    <w:rsid w:val="00D83087"/>
    <w:rsid w:val="00D8458F"/>
    <w:rsid w:val="00D879BE"/>
    <w:rsid w:val="00D93226"/>
    <w:rsid w:val="00D948ED"/>
    <w:rsid w:val="00D965C7"/>
    <w:rsid w:val="00D968E1"/>
    <w:rsid w:val="00D97F59"/>
    <w:rsid w:val="00DA328F"/>
    <w:rsid w:val="00DA5F9E"/>
    <w:rsid w:val="00DB6570"/>
    <w:rsid w:val="00DC5993"/>
    <w:rsid w:val="00DC6D9A"/>
    <w:rsid w:val="00DD6AC3"/>
    <w:rsid w:val="00DE3C8D"/>
    <w:rsid w:val="00DF0848"/>
    <w:rsid w:val="00DF5A95"/>
    <w:rsid w:val="00DF61FC"/>
    <w:rsid w:val="00DF6999"/>
    <w:rsid w:val="00E029C1"/>
    <w:rsid w:val="00E029F7"/>
    <w:rsid w:val="00E07DB2"/>
    <w:rsid w:val="00E10322"/>
    <w:rsid w:val="00E1067A"/>
    <w:rsid w:val="00E10996"/>
    <w:rsid w:val="00E14F40"/>
    <w:rsid w:val="00E174E5"/>
    <w:rsid w:val="00E20CB1"/>
    <w:rsid w:val="00E23A8D"/>
    <w:rsid w:val="00E26445"/>
    <w:rsid w:val="00E33B92"/>
    <w:rsid w:val="00E3553A"/>
    <w:rsid w:val="00E36579"/>
    <w:rsid w:val="00E4069F"/>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4066"/>
    <w:rsid w:val="00E65F98"/>
    <w:rsid w:val="00E71D64"/>
    <w:rsid w:val="00E72CE4"/>
    <w:rsid w:val="00E73DF1"/>
    <w:rsid w:val="00E840C2"/>
    <w:rsid w:val="00E85AD2"/>
    <w:rsid w:val="00E9201A"/>
    <w:rsid w:val="00E92E1C"/>
    <w:rsid w:val="00E92E4C"/>
    <w:rsid w:val="00E95DB4"/>
    <w:rsid w:val="00E9671E"/>
    <w:rsid w:val="00EA245F"/>
    <w:rsid w:val="00EA36EB"/>
    <w:rsid w:val="00EA37B7"/>
    <w:rsid w:val="00EA64F7"/>
    <w:rsid w:val="00EA76A7"/>
    <w:rsid w:val="00EB05F6"/>
    <w:rsid w:val="00EB3757"/>
    <w:rsid w:val="00EB6B87"/>
    <w:rsid w:val="00EB6CE8"/>
    <w:rsid w:val="00EC0417"/>
    <w:rsid w:val="00ED44BF"/>
    <w:rsid w:val="00EE2879"/>
    <w:rsid w:val="00EE4C86"/>
    <w:rsid w:val="00EF3711"/>
    <w:rsid w:val="00EF56CF"/>
    <w:rsid w:val="00EF7398"/>
    <w:rsid w:val="00F0086A"/>
    <w:rsid w:val="00F047EE"/>
    <w:rsid w:val="00F05959"/>
    <w:rsid w:val="00F10B1B"/>
    <w:rsid w:val="00F1675D"/>
    <w:rsid w:val="00F16A60"/>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E2E"/>
    <w:rsid w:val="00F8123A"/>
    <w:rsid w:val="00F837C6"/>
    <w:rsid w:val="00F83CBD"/>
    <w:rsid w:val="00F84CB7"/>
    <w:rsid w:val="00F86DF9"/>
    <w:rsid w:val="00F90E15"/>
    <w:rsid w:val="00F921A0"/>
    <w:rsid w:val="00F93E7B"/>
    <w:rsid w:val="00F94C17"/>
    <w:rsid w:val="00F95A33"/>
    <w:rsid w:val="00FB0655"/>
    <w:rsid w:val="00FB1770"/>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2.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887A89-FFCA-304C-B16E-16B5A69C8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557</TotalTime>
  <Pages>40</Pages>
  <Words>7465</Words>
  <Characters>41447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48815</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Buchanan, Erin M</cp:lastModifiedBy>
  <cp:revision>131</cp:revision>
  <cp:lastPrinted>2018-10-05T18:38:00Z</cp:lastPrinted>
  <dcterms:created xsi:type="dcterms:W3CDTF">2019-06-15T03:36:00Z</dcterms:created>
  <dcterms:modified xsi:type="dcterms:W3CDTF">2019-07-18T14:36:00Z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