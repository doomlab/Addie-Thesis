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commentRangeStart w:id="1"/>
      <w:commentRangeEnd w:id="1"/>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 w:author="Wikowsky, Addie J" w:date="2019-07-07T22:13:00Z"/>
          <w:b/>
        </w:rPr>
      </w:pPr>
      <w:ins w:id="3" w:author="Wikowsky, Addie J" w:date="2019-07-07T22:13:00Z">
        <w:r>
          <w:rPr>
            <w:b/>
          </w:rPr>
          <w:br w:type="page"/>
        </w:r>
      </w:ins>
    </w:p>
    <w:p w14:paraId="3C4C0BBF" w14:textId="4EAC0D63" w:rsidR="00BB26B4" w:rsidRDefault="00BB26B4" w:rsidP="00FD3625">
      <w:pPr>
        <w:jc w:val="center"/>
        <w:rPr>
          <w:b/>
        </w:rPr>
      </w:pPr>
      <w:r w:rsidRPr="007B01B1">
        <w:rPr>
          <w:b/>
        </w:rPr>
        <w:lastRenderedPageBreak/>
        <w:t>TABLE OF CONTENTS</w:t>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5C4771">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4B124E5B" w14:textId="77777777" w:rsidR="00F6031A" w:rsidRDefault="00F6031A" w:rsidP="005C4771">
      <w:pPr>
        <w:spacing w:line="480" w:lineRule="auto"/>
        <w:rPr>
          <w:b/>
        </w:rPr>
      </w:pPr>
    </w:p>
    <w:p w14:paraId="6B30EB2D" w14:textId="60EB2707" w:rsidR="008E78DC" w:rsidRPr="00840B0A" w:rsidRDefault="00A75C64" w:rsidP="00570658">
      <w:pPr>
        <w:spacing w:line="480" w:lineRule="auto"/>
        <w:ind w:firstLine="720"/>
        <w:rPr>
          <w:bCs/>
        </w:rPr>
      </w:pPr>
      <w:r w:rsidRPr="00F6031A">
        <w:rPr>
          <w:bCs/>
          <w:highlight w:val="yellow"/>
        </w:rPr>
        <w:t xml:space="preserve">(I feel like I need a sentence here but I’m not sure how to get started besides jumping right </w:t>
      </w:r>
      <w:commentRangeStart w:id="4"/>
      <w:commentRangeStart w:id="5"/>
      <w:r w:rsidRPr="00F6031A">
        <w:rPr>
          <w:bCs/>
          <w:highlight w:val="yellow"/>
        </w:rPr>
        <w:t>in</w:t>
      </w:r>
      <w:commentRangeEnd w:id="4"/>
      <w:r w:rsidR="0033189E">
        <w:rPr>
          <w:rStyle w:val="CommentReference"/>
        </w:rPr>
        <w:commentReference w:id="4"/>
      </w:r>
      <w:commentRangeEnd w:id="5"/>
      <w:r w:rsidR="00B9239E">
        <w:rPr>
          <w:rStyle w:val="CommentReference"/>
        </w:rPr>
        <w:commentReference w:id="5"/>
      </w:r>
      <w:r w:rsidRPr="00F6031A">
        <w:rPr>
          <w:bCs/>
          <w:highlight w:val="yellow"/>
        </w:rPr>
        <w:t>.)</w:t>
      </w:r>
      <w:r>
        <w:rPr>
          <w:bCs/>
        </w:rPr>
        <w:t xml:space="preserve"> </w:t>
      </w:r>
      <w:r w:rsidR="008E78DC">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Pr>
          <w:bCs/>
        </w:rPr>
        <w:t>). The gap in the literature is where working memory, fluid intelligence, and expertise are all examined thoroughly</w:t>
      </w:r>
      <w:r w:rsidR="00307D32">
        <w:rPr>
          <w:bCs/>
        </w:rPr>
        <w:t xml:space="preserve"> together</w:t>
      </w:r>
      <w:r>
        <w:rPr>
          <w:bCs/>
        </w:rPr>
        <w:t>. For this thesis,</w:t>
      </w:r>
      <w:r w:rsidR="00B55798">
        <w:rPr>
          <w:bCs/>
        </w:rPr>
        <w:t xml:space="preserve"> the relationship between</w:t>
      </w:r>
      <w:r>
        <w:rPr>
          <w:bCs/>
        </w:rPr>
        <w:t xml:space="preserve"> working memory and fluid intelligence studies </w:t>
      </w:r>
      <w:r w:rsidR="00B55798">
        <w:rPr>
          <w:bCs/>
        </w:rPr>
        <w:t>should be</w:t>
      </w:r>
      <w:r>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xml:space="preserve">, working memory and expertise correlations will be </w:t>
      </w:r>
      <w:r w:rsidR="0033189E">
        <w:rPr>
          <w:bCs/>
        </w:rPr>
        <w:t>reported</w:t>
      </w:r>
      <w:r w:rsidR="00F6031A">
        <w:rPr>
          <w:bCs/>
        </w:rPr>
        <w:t xml:space="preserve"> to examine if there is a relationship</w:t>
      </w:r>
      <w:commentRangeStart w:id="6"/>
      <w:r w:rsidR="00F6031A">
        <w:rPr>
          <w:bCs/>
        </w:rPr>
        <w:t>, as previous research suggests</w:t>
      </w:r>
      <w:commentRangeEnd w:id="6"/>
      <w:r w:rsidR="0033189E">
        <w:rPr>
          <w:rStyle w:val="CommentReference"/>
        </w:rPr>
        <w:commentReference w:id="6"/>
      </w:r>
      <w:r w:rsidR="00F6031A">
        <w:rPr>
          <w:bCs/>
        </w:rPr>
        <w:t xml:space="preserve">. </w:t>
      </w:r>
      <w:ins w:id="7" w:author="Wikowsky, Addie J" w:date="2019-07-17T22:46:00Z">
        <w:r w:rsidR="00933F05">
          <w:rPr>
            <w:bCs/>
          </w:rPr>
          <w:t xml:space="preserve">Finally, the relationship between expertise and fluid intelligence will also be examined by using the same expertise measures against working memory and </w:t>
        </w:r>
        <w:commentRangeStart w:id="8"/>
        <w:r w:rsidR="00933F05">
          <w:rPr>
            <w:bCs/>
          </w:rPr>
          <w:t xml:space="preserve">advanced </w:t>
        </w:r>
        <w:proofErr w:type="gramStart"/>
        <w:r w:rsidR="00933F05">
          <w:rPr>
            <w:bCs/>
          </w:rPr>
          <w:t>ravens</w:t>
        </w:r>
        <w:proofErr w:type="gramEnd"/>
        <w:r w:rsidR="00933F05">
          <w:rPr>
            <w:bCs/>
          </w:rPr>
          <w:t xml:space="preserve"> progressive matrices </w:t>
        </w:r>
        <w:commentRangeEnd w:id="8"/>
        <w:r w:rsidR="00933F05">
          <w:rPr>
            <w:rStyle w:val="CommentReference"/>
          </w:rPr>
          <w:commentReference w:id="8"/>
        </w:r>
        <w:commentRangeStart w:id="9"/>
        <w:commentRangeStart w:id="10"/>
        <w:r w:rsidR="00933F05">
          <w:rPr>
            <w:bCs/>
          </w:rPr>
          <w:t xml:space="preserve">to see if the gap in the literature can be filled. </w:t>
        </w:r>
        <w:commentRangeEnd w:id="9"/>
        <w:r w:rsidR="00933F05">
          <w:rPr>
            <w:rStyle w:val="CommentReference"/>
          </w:rPr>
          <w:commentReference w:id="9"/>
        </w:r>
        <w:commentRangeEnd w:id="10"/>
        <w:r w:rsidR="00933F05">
          <w:rPr>
            <w:rStyle w:val="CommentReference"/>
          </w:rPr>
          <w:commentReference w:id="10"/>
        </w:r>
      </w:ins>
      <w:del w:id="11" w:author="Wikowsky, Addie J" w:date="2019-07-17T22:46:00Z">
        <w:r w:rsidR="00F6031A" w:rsidDel="00933F05">
          <w:rPr>
            <w:bCs/>
          </w:rPr>
          <w:delText xml:space="preserve">Finally, the relationship between fluid intelligence and expertise will also be examined </w:delText>
        </w:r>
        <w:commentRangeStart w:id="12"/>
        <w:commentRangeStart w:id="13"/>
        <w:r w:rsidR="00F6031A" w:rsidDel="00933F05">
          <w:rPr>
            <w:bCs/>
          </w:rPr>
          <w:delText xml:space="preserve">to see if the gap in the literature can be filled. </w:delText>
        </w:r>
        <w:commentRangeEnd w:id="12"/>
        <w:r w:rsidR="00F6031A" w:rsidDel="00933F05">
          <w:rPr>
            <w:rStyle w:val="CommentReference"/>
          </w:rPr>
          <w:commentReference w:id="12"/>
        </w:r>
      </w:del>
      <w:commentRangeEnd w:id="13"/>
      <w:ins w:id="14" w:author="Erin Buchanan" w:date="2019-07-17T08:17:00Z">
        <w:r w:rsidR="00326017">
          <w:rPr>
            <w:bCs/>
          </w:rPr>
          <w:t xml:space="preserve">Understanding the interplay between these cognitive systems </w:t>
        </w:r>
      </w:ins>
      <w:ins w:id="15" w:author="Wikowsky, Addie J" w:date="2019-07-15T12:52:00Z">
        <w:r w:rsidR="0033189E">
          <w:rPr>
            <w:rStyle w:val="CommentReference"/>
          </w:rPr>
          <w:commentReference w:id="13"/>
        </w:r>
      </w:ins>
      <w:ins w:id="16" w:author="Erin Buchanan" w:date="2019-07-17T08:17:00Z">
        <w:r w:rsidR="00326017">
          <w:rPr>
            <w:bCs/>
          </w:rPr>
          <w:t xml:space="preserve">is </w:t>
        </w:r>
        <w:commentRangeStart w:id="17"/>
        <w:r w:rsidR="00326017">
          <w:rPr>
            <w:bCs/>
          </w:rPr>
          <w:t>important</w:t>
        </w:r>
        <w:commentRangeEnd w:id="17"/>
        <w:r w:rsidR="00326017">
          <w:rPr>
            <w:rStyle w:val="CommentReference"/>
          </w:rPr>
          <w:commentReference w:id="17"/>
        </w:r>
        <w:r w:rsidR="00326017">
          <w:rPr>
            <w:bCs/>
          </w:rPr>
          <w:t xml:space="preserve"> because … </w:t>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 xml:space="preserve">LITERATURE </w:t>
      </w:r>
      <w:commentRangeStart w:id="18"/>
      <w:commentRangeStart w:id="19"/>
      <w:r>
        <w:rPr>
          <w:b/>
        </w:rPr>
        <w:t>REVIEW</w:t>
      </w:r>
      <w:commentRangeEnd w:id="18"/>
      <w:r w:rsidR="00EB05F6">
        <w:rPr>
          <w:rStyle w:val="CommentReference"/>
        </w:rPr>
        <w:commentReference w:id="18"/>
      </w:r>
      <w:commentRangeEnd w:id="19"/>
      <w:r w:rsidR="005C4771">
        <w:rPr>
          <w:rStyle w:val="CommentReference"/>
        </w:rPr>
        <w:commentReference w:id="19"/>
      </w:r>
    </w:p>
    <w:p w14:paraId="2E34B160" w14:textId="77777777" w:rsidR="00F93E7B" w:rsidRPr="007B01B1" w:rsidRDefault="00F93E7B" w:rsidP="005C4771">
      <w:pPr>
        <w:spacing w:line="480" w:lineRule="auto"/>
      </w:pPr>
    </w:p>
    <w:p w14:paraId="27A2566A" w14:textId="77777777" w:rsidR="00FD4B57" w:rsidRDefault="00856D02" w:rsidP="00C2002B">
      <w:pPr>
        <w:spacing w:line="480" w:lineRule="auto"/>
      </w:pPr>
      <w:r w:rsidRPr="00856D02">
        <w:rPr>
          <w:b/>
        </w:rPr>
        <w:t>Working Memory</w:t>
      </w:r>
    </w:p>
    <w:p w14:paraId="68A2B76E" w14:textId="5BBF863D"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197A46A5"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25C9068C" w14:textId="77777777" w:rsidR="00856D02" w:rsidRPr="00856D02" w:rsidRDefault="00856D02" w:rsidP="00FD4B57">
      <w:pPr>
        <w:spacing w:line="480" w:lineRule="auto"/>
        <w:rPr>
          <w:b/>
        </w:rPr>
      </w:pPr>
      <w:r w:rsidRPr="00856D02">
        <w:rPr>
          <w:b/>
        </w:rPr>
        <w:t>Fluid Intelligence</w:t>
      </w:r>
    </w:p>
    <w:p w14:paraId="2C0CE135" w14:textId="0F9FF105" w:rsidR="00856D02" w:rsidRPr="00856D02" w:rsidRDefault="00856D02" w:rsidP="00DE3C8D">
      <w:pPr>
        <w:spacing w:line="480" w:lineRule="auto"/>
        <w:ind w:firstLine="720"/>
      </w:pPr>
      <w:r w:rsidRPr="00856D02">
        <w:tab/>
      </w:r>
      <w:r w:rsidR="00F6031A">
        <w:t xml:space="preserve">Different constructs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commentRangeStart w:id="20"/>
      <w:commentRangeStart w:id="21"/>
      <w:r w:rsidRPr="00856D02">
        <w:rPr>
          <w:i/>
        </w:rPr>
        <w:t>gF</w:t>
      </w:r>
      <w:commentRangeEnd w:id="20"/>
      <w:r w:rsidR="00ED44BF">
        <w:rPr>
          <w:rStyle w:val="CommentReference"/>
        </w:rPr>
        <w:commentReference w:id="20"/>
      </w:r>
      <w:commentRangeEnd w:id="21"/>
      <w:r w:rsidR="005C4771">
        <w:rPr>
          <w:rStyle w:val="CommentReference"/>
        </w:rPr>
        <w:commentReference w:id="21"/>
      </w:r>
      <w:r w:rsidRPr="00856D02">
        <w:t>)</w:t>
      </w:r>
      <w:del w:id="22" w:author="Wikowsky, Addie J" w:date="2019-07-06T00:09:00Z">
        <w:r w:rsidRPr="00856D02" w:rsidDel="00D97F59">
          <w:delText xml:space="preserve">. Horn (1968) </w:delText>
        </w:r>
        <w:commentRangeStart w:id="23"/>
        <w:r w:rsidRPr="00856D02" w:rsidDel="00D97F59">
          <w:delText>describes intelligence as behavior that can be observed and measured</w:delText>
        </w:r>
        <w:commentRangeEnd w:id="23"/>
        <w:r w:rsidR="00840B0A" w:rsidDel="00D97F59">
          <w:rPr>
            <w:rStyle w:val="CommentReference"/>
          </w:rPr>
          <w:commentReference w:id="23"/>
        </w:r>
        <w:r w:rsidRPr="00856D02" w:rsidDel="00D97F59">
          <w:delText>. Horn is describing that, for researchers in the behavioral sciences, intelligence needs to be measured in some aspect for it to be considered observable</w:delText>
        </w:r>
      </w:del>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766FDFA4"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 xml:space="preserve">(2006), the two types of measurement are: simple memory span and dual-tasks. </w:t>
      </w:r>
    </w:p>
    <w:p w14:paraId="7CA3ED49" w14:textId="26F4BA8A" w:rsidR="00856D02" w:rsidRPr="00856D02" w:rsidRDefault="00D97F59" w:rsidP="00D97F59">
      <w:pPr>
        <w:spacing w:line="480" w:lineRule="auto"/>
        <w:ind w:firstLine="720"/>
      </w:pPr>
      <w:r w:rsidRPr="00D97F59">
        <w:t>Simple memory 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Dual-trials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xml:space="preserve">, </w:t>
      </w:r>
      <w:r>
        <w:lastRenderedPageBreak/>
        <w:t>compared to one at a time in simple memory tasks</w:t>
      </w:r>
      <w:r w:rsidR="00856D02" w:rsidRPr="00856D02">
        <w:t xml:space="preserve">. Conway </w:t>
      </w:r>
      <w:r>
        <w:t>and colleagues</w:t>
      </w:r>
      <w:r w:rsidR="00856D02" w:rsidRPr="00856D02">
        <w:t xml:space="preserve"> (2005) identified that the majority working memory measurements are considered dual-task because of their complexity. More modern working memory measurements </w:t>
      </w:r>
      <w:r w:rsidR="006D3E83">
        <w:t>are often called</w:t>
      </w:r>
      <w:r w:rsidR="00856D02" w:rsidRPr="00856D02">
        <w:t xml:space="preserve"> complex 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 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 span task, participants might be asked to repeat back a list of letters, while in a dual 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58470BEA" w:rsidR="00856D02" w:rsidRPr="00856D02" w:rsidRDefault="00856D02" w:rsidP="00D30470">
      <w:pPr>
        <w:spacing w:line="480" w:lineRule="auto"/>
        <w:ind w:firstLine="720"/>
      </w:pPr>
      <w:r w:rsidRPr="00856D02">
        <w:t>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2X3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 xml:space="preserve">math problems. After the math practice, they are </w:t>
      </w:r>
      <w:r w:rsidRPr="00856D02">
        <w:lastRenderedPageBreak/>
        <w:t>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6CA0395F"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59C5E294" w:rsidR="00856D02" w:rsidRPr="00856D02" w:rsidRDefault="00856D02" w:rsidP="00D30470">
      <w:pPr>
        <w:spacing w:line="480" w:lineRule="auto"/>
        <w:ind w:firstLine="720"/>
      </w:pPr>
      <w:r w:rsidRPr="00856D02">
        <w:lastRenderedPageBreak/>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5DC60D1B"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w:t>
      </w:r>
      <w:r w:rsidRPr="00856D02">
        <w:lastRenderedPageBreak/>
        <w:t xml:space="preserve">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362716BD" w14:textId="7E712BB0" w:rsidR="00856D02" w:rsidRPr="00856D02" w:rsidRDefault="00C2002B" w:rsidP="00D30470">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15A50359"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w:t>
      </w:r>
      <w:r w:rsidRPr="00856D02">
        <w:lastRenderedPageBreak/>
        <w:t>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w:t>
      </w:r>
      <w:r w:rsidRPr="00856D02">
        <w:lastRenderedPageBreak/>
        <w:t>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24"/>
      <w:del w:id="25"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24"/>
        <w:r w:rsidR="00FF28DA" w:rsidDel="00D97F59">
          <w:rPr>
            <w:rStyle w:val="CommentReference"/>
          </w:rPr>
          <w:commentReference w:id="24"/>
        </w:r>
        <w:r w:rsidRPr="00856D02" w:rsidDel="00D97F59">
          <w:delText>. They</w:delText>
        </w:r>
      </w:del>
      <w:r w:rsidR="00D97F59">
        <w:t xml:space="preserve">Working memory, </w:t>
      </w:r>
      <w:r w:rsidR="00C2002B">
        <w:rPr>
          <w:i/>
          <w:iCs/>
        </w:rPr>
        <w:t>gF</w:t>
      </w:r>
      <w:r w:rsidR="00D97F59">
        <w:t>, and expertise</w:t>
      </w:r>
      <w:r w:rsidRPr="00856D02">
        <w:t xml:space="preserve"> each play </w:t>
      </w:r>
      <w:del w:id="26" w:author="Wikowsky, Addie J" w:date="2019-07-07T21:35:00Z">
        <w:r w:rsidRPr="00856D02" w:rsidDel="006679DF">
          <w:delText>an important part</w:delText>
        </w:r>
      </w:del>
      <w:r w:rsidR="006679DF">
        <w:t>a role</w:t>
      </w:r>
      <w:r w:rsidRPr="00856D02">
        <w:t xml:space="preserve"> in how we view the world around us and evaluate everyday situations. Shelton </w:t>
      </w:r>
      <w:r w:rsidR="00D97F59">
        <w:t>and colleagues</w:t>
      </w:r>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r w:rsidR="00D97F59">
        <w:t>examine</w:t>
      </w:r>
      <w:r w:rsidR="00D97F59" w:rsidRPr="00856D02">
        <w:t xml:space="preserve"> </w:t>
      </w:r>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lastRenderedPageBreak/>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4282F4EF" w:rsidR="00F93E7B" w:rsidRDefault="00856D02" w:rsidP="008944C8">
      <w:pPr>
        <w:spacing w:line="480" w:lineRule="auto"/>
        <w:ind w:firstLine="720"/>
        <w:rPr>
          <w:b/>
        </w:rPr>
      </w:pPr>
      <w:r w:rsidRPr="00856D02">
        <w:tab/>
        <w:t xml:space="preserve">Taking in these ideas and theories, </w:t>
      </w:r>
      <w:r w:rsidR="00D97F59">
        <w:t>the study</w:t>
      </w:r>
      <w:r w:rsidR="00D97F59" w:rsidRPr="00856D02">
        <w:t xml:space="preserve"> </w:t>
      </w:r>
      <w:r w:rsidRPr="00856D02">
        <w:t xml:space="preserve">outlined in this paper will look at how </w:t>
      </w:r>
      <w:r w:rsidR="006679DF">
        <w:t>working memory</w:t>
      </w:r>
      <w:r w:rsidRPr="00856D02">
        <w:t xml:space="preserve">, </w:t>
      </w:r>
      <w:r w:rsidRPr="00856D02">
        <w:rPr>
          <w:i/>
          <w:iCs/>
        </w:rPr>
        <w:t>gF</w:t>
      </w:r>
      <w:r w:rsidRPr="00856D02">
        <w:t>, and expertis</w:t>
      </w:r>
      <w:r w:rsidR="00D97F59">
        <w:t>e correlate with one another</w:t>
      </w:r>
      <w:r w:rsidRPr="00856D02">
        <w:t xml:space="preserve">. There have been multiple studies on </w:t>
      </w:r>
      <w:ins w:id="27" w:author="Wikowsky, Addie J" w:date="2019-07-17T22:29:00Z">
        <w:r w:rsidR="00F8123A">
          <w:t xml:space="preserve">the relationship between </w:t>
        </w:r>
      </w:ins>
      <w:r w:rsidR="006679DF">
        <w:t>working memory</w:t>
      </w:r>
      <w:r w:rsidR="006679DF" w:rsidRPr="00856D02">
        <w:t xml:space="preserve"> </w:t>
      </w:r>
      <w:r w:rsidRPr="00856D02">
        <w:t xml:space="preserve">and expertise, but few on </w:t>
      </w:r>
      <w:ins w:id="28" w:author="Wikowsky, Addie J" w:date="2019-07-17T22:29:00Z">
        <w:r w:rsidR="00F8123A">
          <w:t xml:space="preserve">the </w:t>
        </w:r>
      </w:ins>
      <w:commentRangeStart w:id="29"/>
      <w:commentRangeStart w:id="30"/>
      <w:proofErr w:type="spellStart"/>
      <w:ins w:id="31" w:author="Wikowsky, Addie J" w:date="2019-07-17T22:30:00Z">
        <w:r w:rsidR="00F8123A">
          <w:t>related</w:t>
        </w:r>
        <w:commentRangeEnd w:id="29"/>
        <w:r w:rsidR="00F8123A">
          <w:rPr>
            <w:rStyle w:val="CommentReference"/>
          </w:rPr>
          <w:commentReference w:id="29"/>
        </w:r>
        <w:commentRangeEnd w:id="30"/>
        <w:r w:rsidR="00F8123A">
          <w:rPr>
            <w:rStyle w:val="CommentReference"/>
          </w:rPr>
          <w:commentReference w:id="30"/>
        </w:r>
      </w:ins>
      <w:ins w:id="32" w:author="Wikowsky, Addie J" w:date="2019-07-17T22:29:00Z">
        <w:r w:rsidR="00F8123A">
          <w:t>ionship</w:t>
        </w:r>
        <w:proofErr w:type="spellEnd"/>
        <w:r w:rsidR="00F8123A">
          <w:t xml:space="preserve"> between </w:t>
        </w:r>
      </w:ins>
      <w:r w:rsidRPr="00856D02">
        <w:rPr>
          <w:i/>
          <w:iCs/>
        </w:rPr>
        <w:t>gF</w:t>
      </w:r>
      <w:r w:rsidRPr="00856D02">
        <w:t xml:space="preserve"> </w:t>
      </w:r>
      <w:ins w:id="33" w:author="Wikowsky, Addie J" w:date="2019-07-17T22:29:00Z">
        <w:r w:rsidR="00F8123A" w:rsidRPr="00856D02">
          <w:t xml:space="preserve">and </w:t>
        </w:r>
        <w:r w:rsidR="00F8123A">
          <w:t>expertise</w:t>
        </w:r>
      </w:ins>
      <w:del w:id="34" w:author="Wikowsky, Addie J" w:date="2019-07-17T22:30:00Z">
        <w:r w:rsidRPr="00856D02" w:rsidDel="00F8123A">
          <w:delText xml:space="preserve">. </w:delText>
        </w:r>
        <w:r w:rsidR="000672FA" w:rsidDel="00F8123A">
          <w:delText xml:space="preserve">There also seems to be a gap in literature on how fluid intelligence and </w:delText>
        </w:r>
        <w:r w:rsidR="00AA3B77" w:rsidDel="00F8123A">
          <w:delText xml:space="preserve">are </w:delText>
        </w:r>
        <w:commentRangeStart w:id="35"/>
        <w:r w:rsidR="00AA3B77" w:rsidDel="00F8123A">
          <w:delText>related</w:delText>
        </w:r>
        <w:commentRangeEnd w:id="35"/>
        <w:r w:rsidR="00A57953" w:rsidDel="00F8123A">
          <w:rPr>
            <w:rStyle w:val="CommentReference"/>
          </w:rPr>
          <w:commentReference w:id="35"/>
        </w:r>
      </w:del>
      <w:r w:rsidR="000672FA">
        <w:t xml:space="preserve">. </w:t>
      </w:r>
      <w:r w:rsidR="006E64E6">
        <w:t>One</w:t>
      </w:r>
      <w:r w:rsidR="00D97F59" w:rsidRPr="00856D02">
        <w:t xml:space="preserve"> </w:t>
      </w:r>
      <w:r w:rsidRPr="00856D02">
        <w:t>hypothesis</w:t>
      </w:r>
      <w:r w:rsidR="006E64E6">
        <w:t xml:space="preserve"> in this study</w:t>
      </w:r>
      <w:r w:rsidRPr="00856D02">
        <w:t xml:space="preserve"> is that </w:t>
      </w:r>
      <w:r w:rsidR="00FF28DA">
        <w:t>greater</w:t>
      </w:r>
      <w:r w:rsidRPr="00856D02">
        <w:t xml:space="preserve"> expertise </w:t>
      </w:r>
      <w:r w:rsidR="006E64E6">
        <w:t xml:space="preserve">(as measured by </w:t>
      </w:r>
      <w:r w:rsidRPr="00856D02">
        <w:t>foreign language or in typing</w:t>
      </w:r>
      <w:r w:rsidR="006E64E6">
        <w:t>)</w:t>
      </w:r>
      <w:r w:rsidRPr="00856D02">
        <w:t xml:space="preserve">, will correlate with higher working memory AOSPAN scores and higher fluid intelligence APM scores. </w:t>
      </w:r>
      <w:r w:rsidR="006679DF">
        <w:rPr>
          <w:bCs/>
        </w:rPr>
        <w:t xml:space="preserve">The researchers believe that those who have higher working memory scores and higher fluid intelligence scores, will then demonstrate greater expertise. </w:t>
      </w:r>
      <w:r w:rsidR="000672FA">
        <w:t xml:space="preserve">This study will also look at the relationship between working memory and fluid intelligence to confirm the relationship, as others have found </w:t>
      </w:r>
      <w:r w:rsidR="000672FA">
        <w:rPr>
          <w:bCs/>
        </w:rPr>
        <w:t>(Conway et al., 2002;</w:t>
      </w:r>
      <w:r w:rsidR="00570658">
        <w:rPr>
          <w:bCs/>
        </w:rPr>
        <w:t xml:space="preserve"> </w:t>
      </w:r>
      <w:r w:rsidR="000672FA">
        <w:rPr>
          <w:bCs/>
        </w:rPr>
        <w:t xml:space="preserve">Shelton et al., 2010; Yuan et al., 2006). </w:t>
      </w:r>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w:t>
      </w:r>
      <w:r w:rsidRPr="00856D02">
        <w:lastRenderedPageBreak/>
        <w:t xml:space="preserve">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ins w:id="36" w:author="Wikowsky, Addie J" w:date="2019-07-15T22:19:00Z">
        <w:r w:rsidR="00C076BC">
          <w:t xml:space="preserve">The purpose of the present study is to examine the relationship among working memory, </w:t>
        </w:r>
        <w:r w:rsidR="00C076BC">
          <w:rPr>
            <w:i/>
            <w:iCs/>
          </w:rPr>
          <w:t>gF</w:t>
        </w:r>
        <w:r w:rsidR="00C076BC">
          <w:t xml:space="preserve">, </w:t>
        </w:r>
      </w:ins>
      <w:ins w:id="37" w:author="Wikowsky, Addie J" w:date="2019-07-15T22:20:00Z">
        <w:r w:rsidR="00C076BC">
          <w:t xml:space="preserve">and expertise as measured by the AOSPAN, APM, and using a typing test or foreign language placement exam on college students enrolled in an introductory or upper level psychology course. </w:t>
        </w:r>
      </w:ins>
      <w:r w:rsidR="00F93E7B">
        <w:rPr>
          <w:b/>
        </w:rPr>
        <w:br w:type="page"/>
      </w:r>
      <w:commentRangeStart w:id="38"/>
      <w:commentRangeStart w:id="39"/>
      <w:commentRangeStart w:id="40"/>
      <w:commentRangeStart w:id="41"/>
      <w:commentRangeEnd w:id="38"/>
      <w:r w:rsidR="00BD185C">
        <w:rPr>
          <w:rStyle w:val="CommentReference"/>
        </w:rPr>
        <w:commentReference w:id="38"/>
      </w:r>
      <w:commentRangeEnd w:id="39"/>
      <w:r w:rsidR="00395A3D">
        <w:rPr>
          <w:rStyle w:val="CommentReference"/>
        </w:rPr>
        <w:commentReference w:id="39"/>
      </w:r>
      <w:commentRangeEnd w:id="40"/>
      <w:r w:rsidR="0033189E">
        <w:rPr>
          <w:rStyle w:val="CommentReference"/>
        </w:rPr>
        <w:commentReference w:id="40"/>
      </w:r>
      <w:commentRangeEnd w:id="41"/>
      <w:r w:rsidR="005E76B3">
        <w:rPr>
          <w:rStyle w:val="CommentReference"/>
        </w:rPr>
        <w:commentReference w:id="41"/>
      </w:r>
    </w:p>
    <w:p w14:paraId="4266E3A0" w14:textId="5B91281C" w:rsidR="006636E0" w:rsidRDefault="00AE6870" w:rsidP="00AE6870">
      <w:pPr>
        <w:spacing w:line="480" w:lineRule="auto"/>
        <w:jc w:val="center"/>
        <w:rPr>
          <w:b/>
        </w:rPr>
      </w:pPr>
      <w:r>
        <w:rPr>
          <w:b/>
        </w:rPr>
        <w:lastRenderedPageBreak/>
        <w:t>METHODS</w:t>
      </w:r>
    </w:p>
    <w:p w14:paraId="7B77CDF4" w14:textId="77777777" w:rsidR="008B7900" w:rsidRDefault="008B7900" w:rsidP="00F8123A">
      <w:pPr>
        <w:spacing w:line="480" w:lineRule="auto"/>
        <w:rPr>
          <w:b/>
        </w:rPr>
      </w:pPr>
    </w:p>
    <w:p w14:paraId="1B752F2E" w14:textId="22661CAD" w:rsidR="00856D02" w:rsidRPr="00856D02" w:rsidRDefault="00856D02" w:rsidP="006636E0">
      <w:pPr>
        <w:spacing w:line="480" w:lineRule="auto"/>
        <w:rPr>
          <w:b/>
        </w:rPr>
      </w:pPr>
      <w:r w:rsidRPr="00856D02">
        <w:rPr>
          <w:b/>
        </w:rPr>
        <w:t>Participants</w:t>
      </w:r>
    </w:p>
    <w:p w14:paraId="799FB599" w14:textId="2370BE63"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participate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pPr>
      <w:commentRangeStart w:id="42"/>
      <w:commentRangeStart w:id="43"/>
      <w:r w:rsidRPr="00856D02">
        <w:rPr>
          <w:i/>
        </w:rPr>
        <w:t>Automated</w:t>
      </w:r>
      <w:commentRangeEnd w:id="42"/>
      <w:r w:rsidR="00A347BE">
        <w:rPr>
          <w:rStyle w:val="CommentReference"/>
        </w:rPr>
        <w:commentReference w:id="42"/>
      </w:r>
      <w:commentRangeEnd w:id="43"/>
      <w:r w:rsidR="00F8123A">
        <w:rPr>
          <w:rStyle w:val="CommentReference"/>
        </w:rPr>
        <w:commentReference w:id="43"/>
      </w:r>
      <w:r w:rsidRPr="00856D02">
        <w:rPr>
          <w:i/>
        </w:rPr>
        <w:t xml:space="preserve">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and told to identify whether the solution was true or false. For example, “IS 2X3 + 4 = 10” </w:t>
      </w:r>
      <w:r w:rsidRPr="00856D02">
        <w:lastRenderedPageBreak/>
        <w:t xml:space="preserve">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1B925985" w:rsidR="007915D4" w:rsidRDefault="00856D02" w:rsidP="00AE6870">
      <w:pPr>
        <w:spacing w:line="480" w:lineRule="auto"/>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1F3997FA" w:rsidR="00856D02" w:rsidRPr="00856D02" w:rsidRDefault="00856D02" w:rsidP="00B11007">
      <w:pPr>
        <w:spacing w:line="480" w:lineRule="auto"/>
      </w:pPr>
      <w:r w:rsidRPr="00856D02">
        <w:rPr>
          <w:i/>
        </w:rPr>
        <w:t>Foreign Language Placement Exam.</w:t>
      </w:r>
      <w:r w:rsidRPr="00856D02">
        <w:t xml:space="preserve"> This task was </w:t>
      </w:r>
      <w:r w:rsidR="00C1662F">
        <w:t xml:space="preserve">to </w:t>
      </w:r>
      <w:r w:rsidR="00F73630">
        <w:t xml:space="preserve">explore expertise in an additional measure other than typing, which is often used in the </w:t>
      </w:r>
      <w:commentRangeStart w:id="44"/>
      <w:commentRangeStart w:id="45"/>
      <w:r w:rsidR="00F73630">
        <w:t>literature</w:t>
      </w:r>
      <w:commentRangeEnd w:id="44"/>
      <w:r w:rsidR="00F73630">
        <w:rPr>
          <w:rStyle w:val="CommentReference"/>
        </w:rPr>
        <w:commentReference w:id="44"/>
      </w:r>
      <w:commentRangeEnd w:id="45"/>
      <w:r w:rsidR="00F8123A">
        <w:rPr>
          <w:rStyle w:val="CommentReference"/>
        </w:rPr>
        <w:commentReference w:id="45"/>
      </w:r>
      <w:r w:rsidR="00F73630">
        <w:t xml:space="preserve"> for ease of measurement and access to more participants</w:t>
      </w:r>
      <w:r w:rsidRPr="00856D02">
        <w:t>. Participants would sign up for the foreign language portion</w:t>
      </w:r>
      <w:r w:rsidR="00C1662F">
        <w:t xml:space="preserve"> </w:t>
      </w:r>
      <w:r w:rsidR="00022942">
        <w:t>if they desired</w:t>
      </w:r>
      <w:r w:rsidRPr="00856D02">
        <w:t xml:space="preserve">. In </w:t>
      </w:r>
      <w:r w:rsidRPr="00856D02">
        <w:lastRenderedPageBreak/>
        <w:t xml:space="preserve">addition to taking the typing task, the participants were also required to take 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006B9F1E" w:rsidR="00856D02" w:rsidRDefault="00856D02" w:rsidP="00EF7398">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rsidP="00F8123A">
      <w:pPr>
        <w:tabs>
          <w:tab w:val="left" w:pos="665"/>
        </w:tabs>
        <w:spacing w:line="480" w:lineRule="auto"/>
        <w:jc w:val="center"/>
        <w:rPr>
          <w:b/>
        </w:rPr>
      </w:pPr>
      <w:r>
        <w:rPr>
          <w:b/>
        </w:rPr>
        <w:br w:type="page"/>
      </w:r>
      <w:r w:rsidR="00AE6870">
        <w:rPr>
          <w:b/>
        </w:rPr>
        <w:lastRenderedPageBreak/>
        <w:t>RESULTS</w:t>
      </w:r>
    </w:p>
    <w:p w14:paraId="73E60D17" w14:textId="77777777" w:rsidR="008B7900" w:rsidRPr="00856D02" w:rsidRDefault="008B7900" w:rsidP="00F8123A">
      <w:pPr>
        <w:spacing w:line="480" w:lineRule="auto"/>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67F7A4C9" w:rsidR="00856D02" w:rsidRPr="00B760E2" w:rsidRDefault="004E4645" w:rsidP="00D30470">
      <w:pPr>
        <w:spacing w:line="480" w:lineRule="auto"/>
        <w:ind w:firstLine="720"/>
        <w:rPr>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r w:rsidR="00B760E2" w:rsidRPr="00856D02">
        <w:rPr>
          <w:bCs/>
          <w:iCs/>
        </w:rPr>
        <w:t xml:space="preserve">. </w:t>
      </w:r>
      <w:r w:rsidR="00B760E2">
        <w:rPr>
          <w:bCs/>
          <w:iCs/>
        </w:rPr>
        <w:t xml:space="preserve">The math accuracy of the AOSPAN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r w:rsidR="00AF2E72">
        <w:rPr>
          <w:bCs/>
          <w:iCs/>
        </w:rPr>
        <w:t xml:space="preserve">. </w:t>
      </w:r>
      <w:r w:rsidR="00856D02" w:rsidRPr="00856D02">
        <w:rPr>
          <w:bCs/>
          <w:iCs/>
        </w:rPr>
        <w:t xml:space="preserve">The typing test had a </w:t>
      </w:r>
      <w:r w:rsidR="00856D02" w:rsidRPr="00856D02">
        <w:rPr>
          <w:bCs/>
          <w:i/>
        </w:rPr>
        <w:t>M</w:t>
      </w:r>
      <w:r w:rsidR="00856D02" w:rsidRPr="00856D02">
        <w:rPr>
          <w:bCs/>
          <w:iCs/>
        </w:rPr>
        <w:t xml:space="preserve"> = 46.</w:t>
      </w:r>
      <w:r>
        <w:rPr>
          <w:bCs/>
          <w:iCs/>
        </w:rPr>
        <w:t>68</w:t>
      </w:r>
      <w:r w:rsidR="00856D02" w:rsidRPr="00856D02">
        <w:rPr>
          <w:bCs/>
          <w:iCs/>
        </w:rPr>
        <w:t xml:space="preserve">, </w:t>
      </w:r>
      <w:r w:rsidR="00856D02" w:rsidRPr="00856D02">
        <w:rPr>
          <w:bCs/>
          <w:i/>
        </w:rPr>
        <w:t>SD</w:t>
      </w:r>
      <w:r w:rsidR="00856D02" w:rsidRPr="00856D02">
        <w:rPr>
          <w:bCs/>
          <w:iCs/>
        </w:rPr>
        <w:t xml:space="preserve"> = 15.2</w:t>
      </w:r>
      <w:r>
        <w:rPr>
          <w:bCs/>
          <w:iCs/>
        </w:rPr>
        <w:t>3</w:t>
      </w:r>
      <w:r w:rsidR="00856D02" w:rsidRPr="00856D02">
        <w:rPr>
          <w:bCs/>
          <w:iCs/>
        </w:rPr>
        <w:t xml:space="preserve">, with </w:t>
      </w:r>
      <w:r w:rsidR="00B760E2">
        <w:rPr>
          <w:bCs/>
          <w:iCs/>
        </w:rPr>
        <w:t xml:space="preserve">a range of 13-85 </w:t>
      </w:r>
      <w:r w:rsidR="00B760E2" w:rsidRPr="00856D02">
        <w:rPr>
          <w:bCs/>
          <w:iCs/>
        </w:rPr>
        <w:t>words</w:t>
      </w:r>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r>
        <w:rPr>
          <w:bCs/>
          <w:iCs/>
        </w:rPr>
        <w:t>1</w:t>
      </w:r>
      <w:r w:rsidR="00B760E2">
        <w:rPr>
          <w:bCs/>
          <w:iCs/>
        </w:rPr>
        <w:t>5.81</w:t>
      </w:r>
      <w:r w:rsidR="00856D02" w:rsidRPr="00856D02">
        <w:rPr>
          <w:bCs/>
          <w:iCs/>
        </w:rPr>
        <w:t xml:space="preserve">, </w:t>
      </w:r>
      <w:r w:rsidR="00856D02" w:rsidRPr="00856D02">
        <w:rPr>
          <w:bCs/>
          <w:i/>
        </w:rPr>
        <w:t xml:space="preserve">SD </w:t>
      </w:r>
      <w:r w:rsidR="00856D02" w:rsidRPr="00856D02">
        <w:rPr>
          <w:bCs/>
          <w:iCs/>
        </w:rPr>
        <w:t xml:space="preserve">= </w:t>
      </w:r>
      <w:r>
        <w:rPr>
          <w:bCs/>
          <w:iCs/>
        </w:rPr>
        <w:t>6</w:t>
      </w:r>
      <w:r w:rsidR="00B760E2">
        <w:rPr>
          <w:bCs/>
          <w:iCs/>
        </w:rPr>
        <w:t>.17</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There were six participants (</w:t>
      </w:r>
      <w:r w:rsidR="00B760E2">
        <w:rPr>
          <w:bCs/>
          <w:i/>
        </w:rPr>
        <w:t>N</w:t>
      </w:r>
      <w:r w:rsidR="00B760E2">
        <w:rPr>
          <w:bCs/>
          <w:iCs/>
        </w:rPr>
        <w:t xml:space="preserve"> = 6)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For the French placement exam</w:t>
      </w:r>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exam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resulted in entering the introductory course for their second language, with the exception of the Spanish placement exam participant who scored an 851 which placed them in the Spanish 202 course. </w:t>
      </w:r>
    </w:p>
    <w:p w14:paraId="40007FE2" w14:textId="1BB33714"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Pr>
          <w:bCs/>
          <w:i/>
          <w:iCs/>
        </w:rPr>
        <w:t>M</w:t>
      </w:r>
      <w:r w:rsidR="00AF2E72">
        <w:rPr>
          <w:bCs/>
        </w:rPr>
        <w:t xml:space="preserve"> = 14.25, </w:t>
      </w:r>
      <w:r w:rsidR="00AF2E72">
        <w:rPr>
          <w:bCs/>
          <w:i/>
          <w:iCs/>
        </w:rPr>
        <w:t>SD</w:t>
      </w:r>
      <w:r w:rsidR="00AF2E72">
        <w:rPr>
          <w:bCs/>
        </w:rPr>
        <w:t xml:space="preserve"> = 6.59.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00652A72" w14:textId="77777777" w:rsidR="00856D02" w:rsidRPr="00856D02" w:rsidRDefault="00856D02" w:rsidP="00AE6870">
      <w:pPr>
        <w:spacing w:line="480" w:lineRule="auto"/>
        <w:rPr>
          <w:bCs/>
        </w:rPr>
      </w:pPr>
      <w:r w:rsidRPr="00856D02">
        <w:rPr>
          <w:b/>
        </w:rPr>
        <w:t>Hypothesis Tests</w:t>
      </w:r>
    </w:p>
    <w:p w14:paraId="7D3866AB" w14:textId="2E4B4C82" w:rsidR="002B6B34" w:rsidRDefault="00856D02" w:rsidP="002B6B34">
      <w:pPr>
        <w:spacing w:line="480" w:lineRule="auto"/>
        <w:ind w:firstLine="720"/>
        <w:rPr>
          <w:ins w:id="46" w:author="Wikowsky, Addie J" w:date="2019-07-07T21:41:00Z"/>
          <w:bCs/>
        </w:rPr>
      </w:pPr>
      <w:r w:rsidRPr="00856D02">
        <w:rPr>
          <w:bCs/>
        </w:rPr>
        <w:lastRenderedPageBreak/>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w:t>
      </w:r>
      <w:commentRangeStart w:id="47"/>
      <w:r w:rsidRPr="00856D02">
        <w:rPr>
          <w:bCs/>
        </w:rPr>
        <w:t>APM</w:t>
      </w:r>
      <w:commentRangeEnd w:id="47"/>
      <w:r w:rsidR="00DA5F9E">
        <w:rPr>
          <w:rStyle w:val="CommentReference"/>
        </w:rPr>
        <w:commentReference w:id="47"/>
      </w:r>
      <w:r w:rsidRPr="00856D02">
        <w:rPr>
          <w:bCs/>
        </w:rPr>
        <w:t xml:space="preserve"> and the OSPAN. The correlation was </w:t>
      </w:r>
      <w:commentRangeStart w:id="48"/>
      <w:commentRangeStart w:id="49"/>
      <w:commentRangeStart w:id="50"/>
      <w:r w:rsidRPr="00856D02">
        <w:rPr>
          <w:bCs/>
          <w:i/>
          <w:iCs/>
        </w:rPr>
        <w:t>r</w:t>
      </w:r>
      <w:r w:rsidRPr="00856D02">
        <w:rPr>
          <w:bCs/>
        </w:rPr>
        <w:t xml:space="preserve"> = .5</w:t>
      </w:r>
      <w:ins w:id="51" w:author="Wikowsky, Addie J" w:date="2019-07-06T23:06:00Z">
        <w:r w:rsidR="002B6B34">
          <w:rPr>
            <w:bCs/>
          </w:rPr>
          <w:t>0</w:t>
        </w:r>
      </w:ins>
      <w:r w:rsidRPr="00856D02">
        <w:rPr>
          <w:bCs/>
        </w:rPr>
        <w:t xml:space="preserve">. </w:t>
      </w:r>
      <w:commentRangeEnd w:id="48"/>
      <w:r w:rsidR="00860F24">
        <w:rPr>
          <w:rStyle w:val="CommentReference"/>
        </w:rPr>
        <w:commentReference w:id="48"/>
      </w:r>
      <w:commentRangeEnd w:id="49"/>
      <w:r w:rsidR="00307D32">
        <w:rPr>
          <w:rStyle w:val="CommentReference"/>
        </w:rPr>
        <w:commentReference w:id="49"/>
      </w:r>
      <w:commentRangeEnd w:id="50"/>
      <w:r w:rsidR="004C459C">
        <w:rPr>
          <w:rStyle w:val="CommentReference"/>
        </w:rPr>
        <w:commentReference w:id="50"/>
      </w:r>
      <w:r w:rsidRPr="00856D02">
        <w:rPr>
          <w:bCs/>
        </w:rPr>
        <w:t>95% CI [.</w:t>
      </w:r>
      <w:ins w:id="52" w:author="Wikowsky, Addie J" w:date="2019-07-06T23:06:00Z">
        <w:r w:rsidR="002B6B34">
          <w:rPr>
            <w:bCs/>
          </w:rPr>
          <w:t>24</w:t>
        </w:r>
      </w:ins>
      <w:r w:rsidRPr="00856D02">
        <w:rPr>
          <w:bCs/>
        </w:rPr>
        <w:t>, .7</w:t>
      </w:r>
      <w:ins w:id="53"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54"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55"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ins w:id="56" w:author="Erin Buchanan" w:date="2019-07-17T09:00:00Z">
        <w:r w:rsidR="0002413C">
          <w:rPr>
            <w:bCs/>
          </w:rPr>
          <w:t>.</w:t>
        </w:r>
      </w:ins>
      <w:r w:rsidRPr="00856D02">
        <w:rPr>
          <w:bCs/>
        </w:rPr>
        <w:t>, 20</w:t>
      </w:r>
      <w:r w:rsidR="00EB3757">
        <w:rPr>
          <w:bCs/>
        </w:rPr>
        <w:t>0</w:t>
      </w:r>
      <w:r w:rsidRPr="00856D02">
        <w:rPr>
          <w:bCs/>
        </w:rPr>
        <w:t>2; Shelton et al</w:t>
      </w:r>
      <w:ins w:id="57" w:author="Erin Buchanan" w:date="2019-07-17T09:00:00Z">
        <w:r w:rsidR="0002413C">
          <w:rPr>
            <w:bCs/>
          </w:rPr>
          <w:t>.</w:t>
        </w:r>
      </w:ins>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58" w:author="Wikowsky, Addie J" w:date="2019-07-06T23:08:00Z">
        <w:r w:rsidR="002B6B34">
          <w:rPr>
            <w:bCs/>
          </w:rPr>
          <w:t>19</w:t>
        </w:r>
      </w:ins>
      <w:r w:rsidRPr="00856D02">
        <w:rPr>
          <w:bCs/>
        </w:rPr>
        <w:t>, 95% CI [-.</w:t>
      </w:r>
      <w:ins w:id="59" w:author="Wikowsky, Addie J" w:date="2019-07-06T23:08:00Z">
        <w:r w:rsidR="002B6B34">
          <w:rPr>
            <w:bCs/>
          </w:rPr>
          <w:t>11</w:t>
        </w:r>
      </w:ins>
      <w:r w:rsidRPr="00856D02">
        <w:rPr>
          <w:bCs/>
        </w:rPr>
        <w:t>, .</w:t>
      </w:r>
      <w:ins w:id="60" w:author="Wikowsky, Addie J" w:date="2019-07-06T23:08:00Z">
        <w:r w:rsidR="002B6B34">
          <w:rPr>
            <w:bCs/>
          </w:rPr>
          <w:t>47</w:t>
        </w:r>
      </w:ins>
      <w:r w:rsidRPr="00856D02">
        <w:rPr>
          <w:bCs/>
        </w:rPr>
        <w:t xml:space="preserve">], </w:t>
      </w:r>
      <w:r w:rsidRPr="00856D02">
        <w:rPr>
          <w:bCs/>
          <w:i/>
          <w:iCs/>
        </w:rPr>
        <w:t>p</w:t>
      </w:r>
      <w:r w:rsidRPr="00856D02">
        <w:rPr>
          <w:bCs/>
        </w:rPr>
        <w:t xml:space="preserve"> = .</w:t>
      </w:r>
      <w:ins w:id="61"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62"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63" w:author="Wikowsky, Addie J" w:date="2019-07-06T23:09:00Z">
        <w:r w:rsidR="002B6B34">
          <w:rPr>
            <w:bCs/>
          </w:rPr>
          <w:t>3</w:t>
        </w:r>
      </w:ins>
      <w:r w:rsidRPr="00856D02">
        <w:rPr>
          <w:bCs/>
        </w:rPr>
        <w:t>, 95% CI [-.0</w:t>
      </w:r>
      <w:ins w:id="64"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65"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66" w:author="Wikowsky, Addie J" w:date="2019-07-06T23:10:00Z">
        <w:r w:rsidR="002B6B34">
          <w:rPr>
            <w:bCs/>
          </w:rPr>
          <w:t>05</w:t>
        </w:r>
      </w:ins>
      <w:ins w:id="67" w:author="Wikowsky, Addie J" w:date="2019-07-06T23:47:00Z">
        <w:r w:rsidR="007B24E1">
          <w:rPr>
            <w:bCs/>
          </w:rPr>
          <w:t xml:space="preserve"> (Fig</w:t>
        </w:r>
      </w:ins>
      <w:ins w:id="68" w:author="Wikowsky, Addie J" w:date="2019-07-06T23:48:00Z">
        <w:r w:rsidR="007B24E1">
          <w:rPr>
            <w:bCs/>
          </w:rPr>
          <w:t>ure 12</w:t>
        </w:r>
      </w:ins>
      <w:ins w:id="69"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541684D5"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r w:rsidRPr="00856D02">
        <w:rPr>
          <w:i/>
        </w:rPr>
        <w:t>F</w:t>
      </w:r>
      <w:r w:rsidRPr="00856D02">
        <w:t>(2, 4</w:t>
      </w:r>
      <w:ins w:id="70" w:author="Wikowsky, Addie J" w:date="2019-07-06T23:11:00Z">
        <w:r w:rsidR="002B6B34">
          <w:t>0</w:t>
        </w:r>
      </w:ins>
      <w:r w:rsidRPr="00856D02">
        <w:t xml:space="preserve">) = </w:t>
      </w:r>
      <w:ins w:id="71"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72" w:author="Wikowsky, Addie J" w:date="2019-07-06T23:11:00Z">
        <w:r w:rsidR="002B6B34">
          <w:t>2</w:t>
        </w:r>
      </w:ins>
      <w:ins w:id="73"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74" w:author="Wikowsky, Addie J" w:date="2019-07-06T23:16:00Z">
        <w:r w:rsidR="002B6B34">
          <w:t>39</w:t>
        </w:r>
      </w:ins>
      <w:r w:rsidRPr="00856D02">
        <w:t xml:space="preserve">. The second regression model was the typing score predicted by the OSPAN’s letter recall and math accuracy, </w:t>
      </w:r>
      <w:r w:rsidRPr="00856D02">
        <w:rPr>
          <w:i/>
          <w:iCs/>
        </w:rPr>
        <w:t>F</w:t>
      </w:r>
      <w:r w:rsidRPr="00856D02">
        <w:t xml:space="preserve">(2, 38) = 1.31, </w:t>
      </w:r>
      <w:r w:rsidRPr="00856D02">
        <w:rPr>
          <w:i/>
          <w:iCs/>
        </w:rPr>
        <w:t>p</w:t>
      </w:r>
      <w:r w:rsidRPr="00856D02">
        <w:t xml:space="preserve"> = .2</w:t>
      </w:r>
      <w:ins w:id="75"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76" w:author="Wikowsky, Addie J" w:date="2019-07-06T23:17:00Z">
        <w:r w:rsidR="007E49AD">
          <w:t>7</w:t>
        </w:r>
      </w:ins>
      <w:r w:rsidRPr="00856D02">
        <w:t xml:space="preserve">. The partial </w:t>
      </w:r>
      <w:r w:rsidRPr="00856D02">
        <w:lastRenderedPageBreak/>
        <w:t xml:space="preserve">correlation of the typing test and </w:t>
      </w:r>
      <w:r w:rsidR="003C21EE">
        <w:t>A</w:t>
      </w:r>
      <w:r w:rsidRPr="00856D02">
        <w:t xml:space="preserve">OSPAN letter recall and math accuracy was </w:t>
      </w:r>
      <w:proofErr w:type="spellStart"/>
      <w:r w:rsidRPr="00856D02">
        <w:rPr>
          <w:i/>
          <w:iCs/>
        </w:rPr>
        <w:t>pr</w:t>
      </w:r>
      <w:proofErr w:type="spellEnd"/>
      <w:r w:rsidRPr="00856D02">
        <w:t xml:space="preserve"> = .1</w:t>
      </w:r>
      <w:ins w:id="77"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r w:rsidR="00856D02" w:rsidRPr="00856D02">
        <w:rPr>
          <w:bCs/>
          <w:i/>
          <w:iCs/>
        </w:rPr>
        <w:t>a posteriori</w:t>
      </w:r>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and the 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2618CCE0" w14:textId="77777777" w:rsidR="008B7900" w:rsidRPr="00856D02" w:rsidRDefault="008B7900" w:rsidP="00933F05">
      <w:pPr>
        <w:spacing w:line="480" w:lineRule="auto"/>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78"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bCs/>
        </w:rPr>
      </w:pPr>
      <w:r w:rsidRPr="00856D02">
        <w:tab/>
        <w:t xml:space="preserve">First, we replicated the correlation between working memory and fluid intelligence showing </w:t>
      </w:r>
      <w:commentRangeStart w:id="79"/>
      <w:commentRangeStart w:id="80"/>
      <w:r w:rsidRPr="00856D02">
        <w:rPr>
          <w:i/>
          <w:iCs/>
        </w:rPr>
        <w:t xml:space="preserve">r = </w:t>
      </w:r>
      <w:r w:rsidRPr="007E49AD">
        <w:t>.5</w:t>
      </w:r>
      <w:ins w:id="81" w:author="Wikowsky, Addie J" w:date="2019-07-06T23:21:00Z">
        <w:r w:rsidR="007E49AD" w:rsidRPr="007E49AD">
          <w:t>0</w:t>
        </w:r>
      </w:ins>
      <w:ins w:id="82"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r w:rsidRPr="00856D02">
        <w:t xml:space="preserve"> = .3</w:t>
      </w:r>
      <w:ins w:id="83" w:author="Wikowsky, Addie J" w:date="2019-07-06T23:22:00Z">
        <w:r w:rsidR="007E49AD">
          <w:t>9</w:t>
        </w:r>
      </w:ins>
      <w:r w:rsidRPr="00856D02">
        <w:t xml:space="preserve"> </w:t>
      </w:r>
      <w:commentRangeEnd w:id="79"/>
      <w:r w:rsidR="00860F24">
        <w:rPr>
          <w:rStyle w:val="CommentReference"/>
        </w:rPr>
        <w:commentReference w:id="79"/>
      </w:r>
      <w:commentRangeEnd w:id="80"/>
      <w:r w:rsidR="00EF7398">
        <w:rPr>
          <w:rStyle w:val="CommentReference"/>
        </w:rPr>
        <w:commentReference w:id="80"/>
      </w:r>
      <w:r w:rsidRPr="00856D02">
        <w:t>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84"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85"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86"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37E8F48F" w14:textId="6D7AE043" w:rsidR="007D59DE" w:rsidRDefault="00F62DE7" w:rsidP="007D59DE">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D59DE">
        <w:rPr>
          <w:bCs/>
          <w:highlight w:val="yellow"/>
          <w:rPrChange w:id="87" w:author="Wikowsky, Addie J" w:date="2019-07-17T22:56:00Z">
            <w:rPr>
              <w:bCs/>
            </w:rPr>
          </w:rPrChange>
        </w:rPr>
        <w:t xml:space="preserve">because typing does not demonstrate having an abundance of </w:t>
      </w:r>
      <w:r w:rsidR="007D59DE" w:rsidRPr="007D59DE">
        <w:rPr>
          <w:bCs/>
          <w:highlight w:val="yellow"/>
          <w:rPrChange w:id="88" w:author="Wikowsky, Addie J" w:date="2019-07-17T22:56:00Z">
            <w:rPr>
              <w:bCs/>
            </w:rPr>
          </w:rPrChange>
        </w:rPr>
        <w:t>knowledge but</w:t>
      </w:r>
      <w:r w:rsidRPr="007D59DE">
        <w:rPr>
          <w:bCs/>
          <w:highlight w:val="yellow"/>
          <w:rPrChange w:id="89" w:author="Wikowsky, Addie J" w:date="2019-07-17T22:56:00Z">
            <w:rPr>
              <w:bCs/>
            </w:rPr>
          </w:rPrChange>
        </w:rPr>
        <w:t xml:space="preserve"> does apply to using a skill</w:t>
      </w:r>
      <w:r w:rsidR="007D59DE">
        <w:rPr>
          <w:bCs/>
        </w:rPr>
        <w:t xml:space="preserve"> </w:t>
      </w:r>
      <w:r w:rsidR="007D59DE" w:rsidRPr="00D51A29">
        <w:rPr>
          <w:highlight w:val="yellow"/>
        </w:rPr>
        <w:t>(Chi, Glaser, &amp; Rees, 1982)</w:t>
      </w:r>
      <w:r>
        <w:rPr>
          <w:bCs/>
        </w:rPr>
        <w:t xml:space="preserve">. If a different form of expertise could be used instead of typing, such as previous literature suggests using chess or physics,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directions of the study would be to replicate this experiment again with a larger sample size,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and examine the results.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of </w:t>
      </w:r>
      <w:r w:rsidR="00856D02" w:rsidRPr="00856D02">
        <w:rPr>
          <w:bCs/>
          <w:i/>
          <w:iCs/>
        </w:rPr>
        <w:t xml:space="preserve">r </w:t>
      </w:r>
      <w:r w:rsidR="00856D02" w:rsidRPr="00856D02">
        <w:rPr>
          <w:bCs/>
        </w:rPr>
        <w:t>= .5</w:t>
      </w:r>
      <w:r>
        <w:rPr>
          <w:bCs/>
        </w:rPr>
        <w:t>0</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these at </w:t>
      </w:r>
      <w:r w:rsidR="00856D02" w:rsidRPr="00856D02">
        <w:rPr>
          <w:bCs/>
          <w:i/>
          <w:iCs/>
        </w:rPr>
        <w:t>r</w:t>
      </w:r>
      <w:r w:rsidR="00856D02" w:rsidRPr="00856D02">
        <w:rPr>
          <w:bCs/>
        </w:rPr>
        <w:t xml:space="preserve"> = .</w:t>
      </w:r>
      <w:r>
        <w:rPr>
          <w:bCs/>
        </w:rPr>
        <w:t>19</w:t>
      </w:r>
      <w:r w:rsidR="00856D02" w:rsidRPr="00856D02">
        <w:rPr>
          <w:bCs/>
        </w:rPr>
        <w:t xml:space="preserve"> (APM) and </w:t>
      </w:r>
      <w:r w:rsidR="00856D02" w:rsidRPr="00856D02">
        <w:rPr>
          <w:bCs/>
          <w:i/>
          <w:iCs/>
        </w:rPr>
        <w:t xml:space="preserve">r </w:t>
      </w:r>
      <w:r w:rsidR="00856D02" w:rsidRPr="00856D02">
        <w:rPr>
          <w:bCs/>
        </w:rPr>
        <w:t>= .2</w:t>
      </w:r>
      <w:r>
        <w:rPr>
          <w:bCs/>
        </w:rPr>
        <w:t>3</w:t>
      </w:r>
      <w:r w:rsidR="00856D02" w:rsidRPr="00856D02">
        <w:rPr>
          <w:bCs/>
        </w:rPr>
        <w:t xml:space="preserve"> (AOSPAN).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commentRangeStart w:id="90"/>
      <w:commentRangeStart w:id="91"/>
      <w:r w:rsidR="00856D02" w:rsidRPr="00856D02">
        <w:rPr>
          <w:bCs/>
        </w:rPr>
        <w:t xml:space="preserve">perfectly </w:t>
      </w:r>
      <w:commentRangeEnd w:id="90"/>
      <w:r w:rsidR="00860F24">
        <w:rPr>
          <w:rStyle w:val="CommentReference"/>
        </w:rPr>
        <w:commentReference w:id="90"/>
      </w:r>
      <w:commentRangeEnd w:id="91"/>
      <w:r w:rsidR="00395A3D">
        <w:rPr>
          <w:rStyle w:val="CommentReference"/>
        </w:rPr>
        <w:commentReference w:id="91"/>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w:t>
      </w:r>
      <w:r w:rsidR="007D59DE" w:rsidRPr="007D59DE">
        <w:rPr>
          <w:bCs/>
          <w:highlight w:val="yellow"/>
        </w:rPr>
        <w:t xml:space="preserve">Typing most likely did not cause a stronger </w:t>
      </w:r>
      <w:commentRangeStart w:id="92"/>
      <w:commentRangeStart w:id="93"/>
      <w:r w:rsidR="007D59DE" w:rsidRPr="007D59DE">
        <w:rPr>
          <w:bCs/>
          <w:highlight w:val="yellow"/>
        </w:rPr>
        <w:t>correlation</w:t>
      </w:r>
      <w:commentRangeEnd w:id="92"/>
      <w:r w:rsidR="007D59DE" w:rsidRPr="007D59DE">
        <w:rPr>
          <w:rStyle w:val="CommentReference"/>
          <w:highlight w:val="yellow"/>
        </w:rPr>
        <w:commentReference w:id="92"/>
      </w:r>
      <w:commentRangeEnd w:id="93"/>
      <w:r w:rsidR="007D59DE" w:rsidRPr="007D59DE">
        <w:rPr>
          <w:rStyle w:val="CommentReference"/>
          <w:highlight w:val="yellow"/>
        </w:rPr>
        <w:commentReference w:id="93"/>
      </w:r>
      <w:bookmarkStart w:id="94" w:name="_GoBack"/>
      <w:r w:rsidR="007D59DE" w:rsidRPr="007D59DE">
        <w:rPr>
          <w:bCs/>
          <w:highlight w:val="yellow"/>
        </w:rPr>
        <w:t xml:space="preserve"> </w:t>
      </w:r>
      <w:r w:rsidR="007D59DE" w:rsidRPr="007D59DE">
        <w:rPr>
          <w:bCs/>
          <w:highlight w:val="yellow"/>
        </w:rPr>
        <w:t xml:space="preserve">because it lacks </w:t>
      </w:r>
      <w:r w:rsidR="007D59DE" w:rsidRPr="007D59DE">
        <w:rPr>
          <w:highlight w:val="yellow"/>
        </w:rPr>
        <w:t>having an abundance of knowledge while only applying the skill (Chi, Glaser, &amp; Rees, 1982).</w:t>
      </w:r>
      <w:bookmarkEnd w:id="94"/>
      <w:r w:rsidR="007D59DE" w:rsidRPr="007D59DE">
        <w:rPr>
          <w:bCs/>
        </w:rPr>
        <w:t xml:space="preserve"> </w:t>
      </w:r>
      <w:r w:rsidR="007D59DE" w:rsidRPr="00856D02">
        <w:rPr>
          <w:bCs/>
        </w:rPr>
        <w:t xml:space="preserve">Perhaps using a different form of expertise that </w:t>
      </w:r>
      <w:r w:rsidR="007D59DE">
        <w:rPr>
          <w:bCs/>
        </w:rPr>
        <w:t>focuses on knowledge and application</w:t>
      </w:r>
      <w:r w:rsidR="007D59DE" w:rsidRPr="00856D02">
        <w:rPr>
          <w:bCs/>
        </w:rPr>
        <w:t xml:space="preserve">, </w:t>
      </w:r>
      <w:commentRangeStart w:id="95"/>
      <w:commentRangeStart w:id="96"/>
      <w:r w:rsidR="007D59DE" w:rsidRPr="00856D02">
        <w:rPr>
          <w:bCs/>
        </w:rPr>
        <w:t xml:space="preserve">instead of </w:t>
      </w:r>
      <w:r w:rsidR="007D59DE">
        <w:rPr>
          <w:bCs/>
        </w:rPr>
        <w:t xml:space="preserve">just </w:t>
      </w:r>
      <w:r w:rsidR="007D59DE" w:rsidRPr="00856D02">
        <w:rPr>
          <w:bCs/>
        </w:rPr>
        <w:t>typing</w:t>
      </w:r>
      <w:commentRangeEnd w:id="95"/>
      <w:r w:rsidR="007D59DE">
        <w:rPr>
          <w:rStyle w:val="CommentReference"/>
        </w:rPr>
        <w:commentReference w:id="95"/>
      </w:r>
      <w:commentRangeEnd w:id="96"/>
      <w:r w:rsidR="007D59DE">
        <w:rPr>
          <w:rStyle w:val="CommentReference"/>
        </w:rPr>
        <w:commentReference w:id="96"/>
      </w:r>
      <w:r w:rsidR="007D59DE" w:rsidRPr="00856D02">
        <w:rPr>
          <w:bCs/>
        </w:rPr>
        <w:t xml:space="preserve">, </w:t>
      </w:r>
      <w:r w:rsidR="007D59DE">
        <w:rPr>
          <w:bCs/>
        </w:rPr>
        <w:t>we could have used a more precise form of expertise.</w:t>
      </w:r>
    </w:p>
    <w:p w14:paraId="76F0F025" w14:textId="0938B28B" w:rsidR="00F93E7B" w:rsidRDefault="00F93E7B" w:rsidP="00AF2E72">
      <w:pPr>
        <w:spacing w:line="480" w:lineRule="auto"/>
        <w:rPr>
          <w:b/>
        </w:rPr>
      </w:pPr>
      <w:r>
        <w:rPr>
          <w:b/>
        </w:rPr>
        <w:t>C</w:t>
      </w:r>
      <w:r w:rsidR="00AF2E72">
        <w:rPr>
          <w:b/>
        </w:rPr>
        <w:t>onclusion</w:t>
      </w:r>
    </w:p>
    <w:p w14:paraId="06364230" w14:textId="581FDF19"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commentRangeStart w:id="97"/>
      <w:ins w:id="98" w:author="Wikowsky, Addie J" w:date="2019-07-06T23:28:00Z">
        <w:r w:rsidR="00395A3D">
          <w:rPr>
            <w:bCs/>
          </w:rPr>
          <w:t xml:space="preserve">Psychology research is always adapting to </w:t>
        </w:r>
        <w:commentRangeStart w:id="99"/>
        <w:r w:rsidR="00395A3D">
          <w:rPr>
            <w:bCs/>
          </w:rPr>
          <w:t>new</w:t>
        </w:r>
      </w:ins>
      <w:commentRangeEnd w:id="99"/>
      <w:r w:rsidR="00B70C1E">
        <w:rPr>
          <w:rStyle w:val="CommentReference"/>
        </w:rPr>
        <w:commentReference w:id="99"/>
      </w:r>
      <w:ins w:id="100" w:author="Wikowsky, Addie J" w:date="2019-07-06T23:28:00Z">
        <w:r w:rsidR="00395A3D">
          <w:rPr>
            <w:bCs/>
          </w:rPr>
          <w:t xml:space="preserve"> technology and ideas</w:t>
        </w:r>
      </w:ins>
      <w:r w:rsidR="00F93E7B">
        <w:rPr>
          <w:bCs/>
        </w:rPr>
        <w:t xml:space="preserve">. </w:t>
      </w:r>
      <w:ins w:id="101" w:author="Wikowsky, Addie J" w:date="2019-07-06T23:27:00Z">
        <w:r w:rsidR="00395A3D">
          <w:rPr>
            <w:bCs/>
          </w:rPr>
          <w:t>Ou</w:t>
        </w:r>
      </w:ins>
      <w:ins w:id="102" w:author="Wikowsky, Addie J" w:date="2019-07-06T23:28:00Z">
        <w:r w:rsidR="00395A3D">
          <w:rPr>
            <w:bCs/>
          </w:rPr>
          <w:t>r</w:t>
        </w:r>
      </w:ins>
      <w:ins w:id="103" w:author="Wikowsky, Addie J" w:date="2019-07-06T23:27:00Z">
        <w:r w:rsidR="00395A3D">
          <w:rPr>
            <w:bCs/>
          </w:rPr>
          <w:t xml:space="preserve"> understanding of w</w:t>
        </w:r>
      </w:ins>
      <w:r w:rsidR="00F93E7B">
        <w:rPr>
          <w:bCs/>
        </w:rPr>
        <w:t xml:space="preserve">orking memory, </w:t>
      </w:r>
      <w:ins w:id="104"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w:t>
      </w:r>
      <w:commentRangeEnd w:id="97"/>
      <w:r w:rsidR="0033189E">
        <w:rPr>
          <w:rStyle w:val="CommentReference"/>
        </w:rPr>
        <w:commentReference w:id="97"/>
      </w:r>
      <w:r w:rsidR="00F93E7B">
        <w:rPr>
          <w:bCs/>
        </w:rPr>
        <w:t xml:space="preserve">. Although our only significant finding was </w:t>
      </w:r>
      <w:r w:rsidR="007E49AD">
        <w:rPr>
          <w:bCs/>
        </w:rPr>
        <w:t xml:space="preserve">additional support that </w:t>
      </w:r>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t>
      </w:r>
      <w:commentRangeStart w:id="105"/>
      <w:r w:rsidR="008B7900">
        <w:rPr>
          <w:bCs/>
        </w:rPr>
        <w:t xml:space="preserve">Whereas they may also find expertise relates to different areas of intelligence besides </w:t>
      </w:r>
      <w:commentRangeStart w:id="106"/>
      <w:r w:rsidR="008B7900">
        <w:rPr>
          <w:bCs/>
        </w:rPr>
        <w:t>fluid</w:t>
      </w:r>
      <w:commentRangeEnd w:id="106"/>
      <w:r w:rsidR="007B437B">
        <w:rPr>
          <w:rStyle w:val="CommentReference"/>
        </w:rPr>
        <w:commentReference w:id="106"/>
      </w:r>
      <w:r w:rsidR="008B7900">
        <w:rPr>
          <w:bCs/>
        </w:rPr>
        <w:t xml:space="preserve"> intelligence. </w:t>
      </w:r>
      <w:commentRangeEnd w:id="105"/>
      <w:r w:rsidR="0033189E">
        <w:rPr>
          <w:rStyle w:val="CommentReference"/>
        </w:rPr>
        <w:commentReference w:id="105"/>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4426081D" w:rsidR="00570658" w:rsidRPr="00856D02" w:rsidRDefault="00570658" w:rsidP="00570658">
      <w:pPr>
        <w:spacing w:line="480" w:lineRule="auto"/>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0AF6AB41" w:rsidR="00856D02" w:rsidRDefault="00856D02" w:rsidP="00D30470">
      <w:pPr>
        <w:spacing w:line="480" w:lineRule="auto"/>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r w:rsidRPr="00EB3757">
        <w:lastRenderedPageBreak/>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34149363" w:rsidR="00570658" w:rsidRPr="00F93E7B" w:rsidRDefault="00570658" w:rsidP="00570658">
      <w:pPr>
        <w:spacing w:line="480" w:lineRule="auto"/>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7DDB1F87" w14:textId="144F7E30" w:rsidR="008E78DC" w:rsidRPr="00856D02" w:rsidRDefault="008E78DC" w:rsidP="00570658">
      <w:pPr>
        <w:spacing w:line="480" w:lineRule="auto"/>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601C722D" w14:textId="77777777" w:rsidR="00856D02" w:rsidRPr="00856D02" w:rsidRDefault="00856D02" w:rsidP="00D30470">
      <w:pPr>
        <w:spacing w:line="480" w:lineRule="auto"/>
        <w:ind w:left="720" w:hanging="720"/>
      </w:pPr>
      <w:r w:rsidRPr="00856D02">
        <w:lastRenderedPageBreak/>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367B60C6" w:rsidR="00570658" w:rsidRDefault="00570658" w:rsidP="00EB3757">
      <w:pPr>
        <w:spacing w:line="480" w:lineRule="auto"/>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D741733" w14:textId="026B857B" w:rsidR="00856D02" w:rsidRPr="00856D02" w:rsidRDefault="00856D02" w:rsidP="00D30470">
      <w:pPr>
        <w:spacing w:line="480" w:lineRule="auto"/>
        <w:ind w:left="720" w:hanging="720"/>
      </w:pPr>
      <w:r w:rsidRPr="00856D02">
        <w:lastRenderedPageBreak/>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0098867F" w14:textId="390085DC" w:rsidR="00EF7398" w:rsidRDefault="00EF7398" w:rsidP="00F86DF9">
      <w:pPr>
        <w:spacing w:line="480" w:lineRule="auto"/>
        <w:jc w:val="center"/>
        <w:rPr>
          <w:b/>
          <w:bCs/>
        </w:rPr>
      </w:pPr>
      <w:r w:rsidRPr="00EF7398">
        <w:rPr>
          <w:b/>
          <w:bCs/>
        </w:rPr>
        <w:lastRenderedPageBreak/>
        <w:t xml:space="preserve">APPENDIX </w:t>
      </w: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Wikowsky, Addie J" w:date="2019-07-15T12:51:00Z" w:initials="WAJ">
    <w:p w14:paraId="026DD5AF" w14:textId="6566C818" w:rsidR="005C4771" w:rsidRDefault="005C4771">
      <w:pPr>
        <w:pStyle w:val="CommentText"/>
      </w:pPr>
      <w:r>
        <w:rPr>
          <w:rStyle w:val="CommentReference"/>
        </w:rPr>
        <w:annotationRef/>
      </w:r>
      <w:r>
        <w:t>FD: Maybe something that sets up the reader to see why they should care about expertise to begin with.</w:t>
      </w:r>
    </w:p>
  </w:comment>
  <w:comment w:id="5" w:author="Erin Buchanan" w:date="2019-07-17T08:15:00Z" w:initials="BEM">
    <w:p w14:paraId="69D4C545" w14:textId="77777777" w:rsidR="005C4771" w:rsidRDefault="005C4771">
      <w:pPr>
        <w:pStyle w:val="CommentText"/>
      </w:pPr>
      <w:r>
        <w:rPr>
          <w:rStyle w:val="CommentReference"/>
        </w:rPr>
        <w:annotationRef/>
      </w:r>
      <w:r>
        <w:t xml:space="preserve">Don't think you have this yet – why should we care about expertise? It does help your brain, necessary to solve tasks etc. </w:t>
      </w:r>
    </w:p>
    <w:p w14:paraId="0F3B306D" w14:textId="77777777" w:rsidR="005C4771" w:rsidRDefault="005C4771">
      <w:pPr>
        <w:pStyle w:val="CommentText"/>
      </w:pPr>
    </w:p>
    <w:p w14:paraId="3A5C4FD1" w14:textId="56177518" w:rsidR="005C4771" w:rsidRDefault="005C4771">
      <w:pPr>
        <w:pStyle w:val="CommentText"/>
      </w:pPr>
      <w:r>
        <w:t xml:space="preserve">I think the opening sentence is fine. </w:t>
      </w:r>
    </w:p>
  </w:comment>
  <w:comment w:id="6" w:author="Wikowsky, Addie J" w:date="2019-07-15T12:53:00Z" w:initials="WAJ">
    <w:p w14:paraId="2932FE1C" w14:textId="1A683DED" w:rsidR="005C4771" w:rsidRDefault="005C4771">
      <w:pPr>
        <w:pStyle w:val="CommentText"/>
      </w:pPr>
      <w:r>
        <w:rPr>
          <w:rStyle w:val="CommentReference"/>
        </w:rPr>
        <w:annotationRef/>
      </w:r>
      <w:r>
        <w:t>FD: between these as measured BY WHAT</w:t>
      </w:r>
    </w:p>
  </w:comment>
  <w:comment w:id="8" w:author="Wikowsky, Addie J" w:date="2019-07-17T07:30:00Z" w:initials="WAJ">
    <w:p w14:paraId="3845168E" w14:textId="77777777" w:rsidR="00933F05" w:rsidRDefault="00933F05" w:rsidP="00933F05">
      <w:pPr>
        <w:pStyle w:val="CommentText"/>
      </w:pPr>
      <w:r>
        <w:rPr>
          <w:rStyle w:val="CommentReference"/>
        </w:rPr>
        <w:annotationRef/>
      </w:r>
      <w:r>
        <w:t xml:space="preserve">I need to check and see if this is the correct title for the measure. I think I got some words jumbled – I’ll come back to it. </w:t>
      </w:r>
    </w:p>
  </w:comment>
  <w:comment w:id="9" w:author="Wikowsky, Addie J" w:date="2019-07-06T00:00:00Z" w:initials="WAJ">
    <w:p w14:paraId="4D7F0559" w14:textId="77777777" w:rsidR="00933F05" w:rsidRDefault="00933F05" w:rsidP="00933F05">
      <w:pPr>
        <w:pStyle w:val="CommentText"/>
      </w:pPr>
      <w:r>
        <w:rPr>
          <w:rStyle w:val="CommentReference"/>
        </w:rPr>
        <w:annotationRef/>
      </w:r>
      <w:r>
        <w:t>This is terrible, I know. I’m working on wording. Better ideas to get my point across?</w:t>
      </w:r>
    </w:p>
  </w:comment>
  <w:comment w:id="10" w:author="Wikowsky, Addie J" w:date="2019-07-15T12:52:00Z" w:initials="WAJ">
    <w:p w14:paraId="1CFD1747" w14:textId="77777777" w:rsidR="00933F05" w:rsidRDefault="00933F05" w:rsidP="00933F05">
      <w:pPr>
        <w:pStyle w:val="CommentText"/>
      </w:pPr>
      <w:r>
        <w:rPr>
          <w:rStyle w:val="CommentReference"/>
        </w:rPr>
        <w:annotationRef/>
      </w:r>
      <w:r>
        <w:t>FD: I would identify the measures used and state that they will be examined to determine if a relationship between these variables is found.</w:t>
      </w:r>
    </w:p>
  </w:comment>
  <w:comment w:id="12" w:author="Wikowsky, Addie J" w:date="2019-07-06T00:00:00Z" w:initials="WAJ">
    <w:p w14:paraId="2B3A8677" w14:textId="6EBE0D60" w:rsidR="005C4771" w:rsidRDefault="005C4771">
      <w:pPr>
        <w:pStyle w:val="CommentText"/>
      </w:pPr>
      <w:r>
        <w:rPr>
          <w:rStyle w:val="CommentReference"/>
        </w:rPr>
        <w:annotationRef/>
      </w:r>
      <w:r>
        <w:t>This is terrible, I know. I’m working on wording. Better ideas to get my point across?</w:t>
      </w:r>
    </w:p>
  </w:comment>
  <w:comment w:id="13" w:author="Wikowsky, Addie J" w:date="2019-07-15T12:52:00Z" w:initials="WAJ">
    <w:p w14:paraId="0562D8D2" w14:textId="692AD5C0" w:rsidR="005C4771" w:rsidRDefault="005C4771">
      <w:pPr>
        <w:pStyle w:val="CommentText"/>
      </w:pPr>
      <w:r>
        <w:rPr>
          <w:rStyle w:val="CommentReference"/>
        </w:rPr>
        <w:annotationRef/>
      </w:r>
      <w:r>
        <w:t>FD: I would identify the measures used and state that they will be examined to determine if a relationship between these variables is found.</w:t>
      </w:r>
    </w:p>
  </w:comment>
  <w:comment w:id="17" w:author="Erin Buchanan" w:date="2019-07-17T08:17:00Z" w:initials="BEM">
    <w:p w14:paraId="382212E6" w14:textId="69F1A875" w:rsidR="005C4771" w:rsidRDefault="005C4771">
      <w:pPr>
        <w:pStyle w:val="CommentText"/>
      </w:pPr>
      <w:r>
        <w:rPr>
          <w:rStyle w:val="CommentReference"/>
        </w:rPr>
        <w:annotationRef/>
      </w:r>
      <w:r>
        <w:t xml:space="preserve">Here’s a good way to end this section that helps answer some of Dana’s questions. </w:t>
      </w:r>
    </w:p>
  </w:comment>
  <w:comment w:id="18" w:author="Erin Buchanan" w:date="2019-07-17T08:18:00Z" w:initials="BEM">
    <w:p w14:paraId="567B0315" w14:textId="1160CE7E" w:rsidR="005C4771" w:rsidRDefault="005C4771">
      <w:pPr>
        <w:pStyle w:val="CommentText"/>
      </w:pPr>
      <w:r>
        <w:rPr>
          <w:rStyle w:val="CommentReference"/>
        </w:rPr>
        <w:annotationRef/>
      </w:r>
      <w:r>
        <w:t xml:space="preserve">I looked at the guide, is this one double space or two? Looks like one to </w:t>
      </w:r>
      <w:proofErr w:type="gramStart"/>
      <w:r>
        <w:t>me?</w:t>
      </w:r>
      <w:proofErr w:type="gramEnd"/>
      <w:r>
        <w:t xml:space="preserve"> </w:t>
      </w:r>
    </w:p>
  </w:comment>
  <w:comment w:id="19" w:author="Wikowsky, Addie J" w:date="2019-07-17T22:16:00Z" w:initials="WAJ">
    <w:p w14:paraId="03E97582" w14:textId="77777777" w:rsidR="005C4771" w:rsidRDefault="005C4771" w:rsidP="005C4771">
      <w:pPr>
        <w:pStyle w:val="ListParagraph"/>
        <w:tabs>
          <w:tab w:val="left" w:pos="360"/>
          <w:tab w:val="left" w:pos="720"/>
        </w:tabs>
        <w:ind w:left="0"/>
      </w:pPr>
      <w:r>
        <w:rPr>
          <w:rStyle w:val="CommentReference"/>
        </w:rPr>
        <w:annotationRef/>
      </w:r>
      <w:r>
        <w:t>This is what the guide says “</w:t>
      </w:r>
      <w:r w:rsidRPr="00984407">
        <w:t>Begin primary headings (often chapter titles) on a new page. These primary headings should be centered, bold, upper case, and separated from the text that follows by an extra space (blank line of double spacing).</w:t>
      </w:r>
      <w:r>
        <w:t>”</w:t>
      </w:r>
    </w:p>
    <w:p w14:paraId="730758D5" w14:textId="77777777" w:rsidR="005C4771" w:rsidRDefault="005C4771" w:rsidP="005C4771">
      <w:pPr>
        <w:pStyle w:val="ListParagraph"/>
        <w:tabs>
          <w:tab w:val="left" w:pos="360"/>
          <w:tab w:val="left" w:pos="720"/>
        </w:tabs>
        <w:ind w:left="0"/>
      </w:pPr>
    </w:p>
    <w:p w14:paraId="3E6904AD" w14:textId="752D0902" w:rsidR="005C4771" w:rsidRDefault="005C4771" w:rsidP="005C4771">
      <w:pPr>
        <w:pStyle w:val="ListParagraph"/>
        <w:tabs>
          <w:tab w:val="left" w:pos="360"/>
          <w:tab w:val="left" w:pos="720"/>
        </w:tabs>
        <w:ind w:left="0"/>
      </w:pPr>
      <w:r>
        <w:t xml:space="preserve">I took the blank line of double spacing as 2, but rereading it I guess in means one and just double spaced? </w:t>
      </w:r>
    </w:p>
  </w:comment>
  <w:comment w:id="20" w:author="Erin Buchanan" w:date="2019-07-17T08:24:00Z" w:initials="BEM">
    <w:p w14:paraId="1005323F" w14:textId="3305B49E" w:rsidR="005C4771" w:rsidRDefault="005C4771">
      <w:pPr>
        <w:pStyle w:val="CommentText"/>
      </w:pPr>
      <w:r>
        <w:rPr>
          <w:rStyle w:val="CommentReference"/>
        </w:rPr>
        <w:annotationRef/>
      </w:r>
      <w:r>
        <w:t xml:space="preserve">Match this in the abstract </w:t>
      </w:r>
    </w:p>
  </w:comment>
  <w:comment w:id="21" w:author="Wikowsky, Addie J" w:date="2019-07-17T22:18:00Z" w:initials="WAJ">
    <w:p w14:paraId="30E64DCF" w14:textId="31F01D05" w:rsidR="005C4771" w:rsidRDefault="005C4771">
      <w:pPr>
        <w:pStyle w:val="CommentText"/>
      </w:pPr>
      <w:r>
        <w:rPr>
          <w:rStyle w:val="CommentReference"/>
        </w:rPr>
        <w:annotationRef/>
      </w:r>
      <w:r w:rsidR="008944C8">
        <w:t>Done</w:t>
      </w:r>
      <w:r>
        <w:t xml:space="preserve">, </w:t>
      </w:r>
      <w:r w:rsidR="008944C8">
        <w:t xml:space="preserve">I thought in abstracts it was okay to use et al. for more than 3 authors.  </w:t>
      </w:r>
    </w:p>
  </w:comment>
  <w:comment w:id="23" w:author="Wikowsky, Addie J" w:date="2019-06-30T20:14:00Z" w:initials="WAJ">
    <w:p w14:paraId="7C142260" w14:textId="420D6914" w:rsidR="005C4771" w:rsidRDefault="005C4771">
      <w:pPr>
        <w:pStyle w:val="CommentText"/>
      </w:pPr>
      <w:r>
        <w:rPr>
          <w:rStyle w:val="CommentReference"/>
        </w:rPr>
        <w:annotationRef/>
      </w:r>
      <w:r>
        <w:t>FF: statement seems to indicate that any behavior that can be observed and measured is intelligence</w:t>
      </w:r>
    </w:p>
  </w:comment>
  <w:comment w:id="24" w:author="Wikowsky, Addie J" w:date="2019-06-30T20:45:00Z" w:initials="WAJ">
    <w:p w14:paraId="67903CC9" w14:textId="2718FF90" w:rsidR="005C4771" w:rsidRDefault="005C4771">
      <w:pPr>
        <w:pStyle w:val="CommentText"/>
      </w:pPr>
      <w:r>
        <w:rPr>
          <w:rStyle w:val="CommentReference"/>
        </w:rPr>
        <w:annotationRef/>
      </w:r>
      <w:r>
        <w:t>FD: This sentence is awkward</w:t>
      </w:r>
    </w:p>
  </w:comment>
  <w:comment w:id="29" w:author="Erin Buchanan" w:date="2019-07-17T08:39:00Z" w:initials="BEM">
    <w:p w14:paraId="55BBD3AB" w14:textId="77777777" w:rsidR="00F8123A" w:rsidRDefault="00F8123A" w:rsidP="00F8123A">
      <w:pPr>
        <w:pStyle w:val="CommentText"/>
      </w:pPr>
      <w:r>
        <w:rPr>
          <w:rStyle w:val="CommentReference"/>
        </w:rPr>
        <w:annotationRef/>
      </w:r>
      <w:r>
        <w:t xml:space="preserve">Is this sentence repetitive? Can’t tell? </w:t>
      </w:r>
    </w:p>
  </w:comment>
  <w:comment w:id="30" w:author="Wikowsky, Addie J" w:date="2019-07-17T22:30:00Z" w:initials="WAJ">
    <w:p w14:paraId="34FB48F8" w14:textId="4FF192EA" w:rsidR="00F8123A" w:rsidRDefault="00F8123A">
      <w:pPr>
        <w:pStyle w:val="CommentText"/>
      </w:pPr>
      <w:r>
        <w:rPr>
          <w:rStyle w:val="CommentReference"/>
        </w:rPr>
        <w:annotationRef/>
      </w:r>
      <w:r>
        <w:t>I wanted to move your comment up (hence misspelled relationship. Is this better/less repetitive?</w:t>
      </w:r>
    </w:p>
  </w:comment>
  <w:comment w:id="35" w:author="Erin Buchanan" w:date="2019-07-17T08:39:00Z" w:initials="BEM">
    <w:p w14:paraId="3726F4CF" w14:textId="7795B5B6" w:rsidR="005C4771" w:rsidRDefault="005C4771">
      <w:pPr>
        <w:pStyle w:val="CommentText"/>
      </w:pPr>
      <w:r>
        <w:rPr>
          <w:rStyle w:val="CommentReference"/>
        </w:rPr>
        <w:annotationRef/>
      </w:r>
      <w:r>
        <w:t xml:space="preserve">Is this sentence repetitive? Can’t tell? </w:t>
      </w:r>
    </w:p>
  </w:comment>
  <w:comment w:id="38" w:author="Wikowsky, Addie J" w:date="2019-07-02T12:01:00Z" w:initials="WAJ">
    <w:p w14:paraId="4C5D8E2A" w14:textId="53E5806A" w:rsidR="005C4771" w:rsidRDefault="005C4771">
      <w:pPr>
        <w:pStyle w:val="CommentText"/>
      </w:pPr>
      <w:r>
        <w:rPr>
          <w:rStyle w:val="CommentReference"/>
        </w:rPr>
        <w:annotationRef/>
      </w:r>
      <w:r>
        <w:t>More formal statement in last paragraph about why we are performing this study</w:t>
      </w:r>
    </w:p>
  </w:comment>
  <w:comment w:id="39" w:author="Wikowsky, Addie J" w:date="2019-07-06T23:31:00Z" w:initials="WAJ">
    <w:p w14:paraId="28C5106B" w14:textId="26453142" w:rsidR="005C4771" w:rsidRDefault="005C4771">
      <w:pPr>
        <w:pStyle w:val="CommentText"/>
      </w:pPr>
      <w:r>
        <w:rPr>
          <w:rStyle w:val="CommentReference"/>
        </w:rPr>
        <w:annotationRef/>
      </w:r>
      <w:r>
        <w:t>Do you think I did this? What else can I add?</w:t>
      </w:r>
    </w:p>
  </w:comment>
  <w:comment w:id="40" w:author="Wikowsky, Addie J" w:date="2019-07-15T12:54:00Z" w:initials="WAJ">
    <w:p w14:paraId="589EA9F9" w14:textId="77777777" w:rsidR="005C4771" w:rsidRDefault="005C4771" w:rsidP="0033189E">
      <w:pPr>
        <w:pStyle w:val="CommentText"/>
      </w:pPr>
      <w:r>
        <w:rPr>
          <w:rStyle w:val="CommentReference"/>
        </w:rPr>
        <w:annotationRef/>
      </w:r>
      <w:r>
        <w:t>FD: I cannot recall if statements of the null/alternative hypotheses were standard in MSU theses…if they are generally included, add those.</w:t>
      </w:r>
    </w:p>
    <w:p w14:paraId="59EB8EC5" w14:textId="77777777" w:rsidR="005C4771" w:rsidRDefault="005C4771" w:rsidP="0033189E">
      <w:pPr>
        <w:pStyle w:val="CommentText"/>
      </w:pPr>
    </w:p>
    <w:p w14:paraId="06B57859" w14:textId="3CD10930" w:rsidR="005C4771" w:rsidRDefault="005C4771" w:rsidP="0033189E">
      <w:pPr>
        <w:pStyle w:val="CommentText"/>
      </w:pPr>
      <w:r>
        <w:t>If not, I’d end with a straight up purpose statement…”The purpose of the present study is to examine the relationship among XYZ, as measured by XYZ with ABC population.</w:t>
      </w:r>
    </w:p>
  </w:comment>
  <w:comment w:id="41" w:author="Erin Buchanan" w:date="2019-07-17T08:40:00Z" w:initials="BEM">
    <w:p w14:paraId="76826D39" w14:textId="1E33BF54" w:rsidR="005C4771" w:rsidRDefault="005C4771">
      <w:pPr>
        <w:pStyle w:val="CommentText"/>
      </w:pPr>
      <w:r>
        <w:rPr>
          <w:rStyle w:val="CommentReference"/>
        </w:rPr>
        <w:annotationRef/>
      </w:r>
      <w:r>
        <w:t xml:space="preserve">This looks good to me </w:t>
      </w:r>
    </w:p>
  </w:comment>
  <w:comment w:id="42" w:author="Erin Buchanan" w:date="2019-07-17T08:42:00Z" w:initials="BEM">
    <w:p w14:paraId="14C6BD7A" w14:textId="5CF60DB9" w:rsidR="005C4771" w:rsidRDefault="005C4771">
      <w:pPr>
        <w:pStyle w:val="CommentText"/>
      </w:pPr>
      <w:r>
        <w:rPr>
          <w:rStyle w:val="CommentReference"/>
        </w:rPr>
        <w:annotationRef/>
      </w:r>
      <w:r>
        <w:t xml:space="preserve">Does this need to be indented? I honestly don’t know with the thesis requirements </w:t>
      </w:r>
    </w:p>
  </w:comment>
  <w:comment w:id="43" w:author="Wikowsky, Addie J" w:date="2019-07-17T22:32:00Z" w:initials="WAJ">
    <w:p w14:paraId="629D9EFB" w14:textId="01FAF012" w:rsidR="00F8123A" w:rsidRDefault="00F8123A">
      <w:pPr>
        <w:pStyle w:val="CommentText"/>
      </w:pPr>
      <w:r>
        <w:rPr>
          <w:rStyle w:val="CommentReference"/>
        </w:rPr>
        <w:annotationRef/>
      </w:r>
      <w:r>
        <w:rPr>
          <w:rStyle w:val="CommentReference"/>
        </w:rPr>
        <w:t xml:space="preserve">I wasn’t sure. I was just following what I have seen in journals on this part. Probably needs indented, but I figured we’d let the grad college decide if my formatting was whack. </w:t>
      </w:r>
    </w:p>
  </w:comment>
  <w:comment w:id="44" w:author="Erin Buchanan" w:date="2019-07-17T08:44:00Z" w:initials="BEM">
    <w:p w14:paraId="21B63631" w14:textId="2651EB19" w:rsidR="005C4771" w:rsidRDefault="005C4771">
      <w:pPr>
        <w:pStyle w:val="CommentText"/>
      </w:pPr>
      <w:r>
        <w:rPr>
          <w:rStyle w:val="CommentReference"/>
        </w:rPr>
        <w:annotationRef/>
      </w:r>
      <w:r>
        <w:t xml:space="preserve">You can cite </w:t>
      </w:r>
      <w:proofErr w:type="spellStart"/>
      <w:r>
        <w:t>beilock</w:t>
      </w:r>
      <w:proofErr w:type="spellEnd"/>
      <w:r>
        <w:t xml:space="preserve"> here</w:t>
      </w:r>
    </w:p>
  </w:comment>
  <w:comment w:id="45" w:author="Wikowsky, Addie J" w:date="2019-07-17T22:35:00Z" w:initials="WAJ">
    <w:p w14:paraId="7F881A0C" w14:textId="19CA4952" w:rsidR="00F8123A" w:rsidRDefault="00F8123A">
      <w:pPr>
        <w:pStyle w:val="CommentText"/>
      </w:pPr>
      <w:r>
        <w:rPr>
          <w:rStyle w:val="CommentReference"/>
        </w:rPr>
        <w:annotationRef/>
      </w:r>
      <w:r>
        <w:t>Any or do you know of a specific one?</w:t>
      </w:r>
    </w:p>
  </w:comment>
  <w:comment w:id="47" w:author="Erin Buchanan" w:date="2019-07-17T08:59:00Z" w:initials="BEM">
    <w:p w14:paraId="4F82CBFE" w14:textId="4FBC2A26" w:rsidR="005C4771" w:rsidRDefault="005C4771">
      <w:pPr>
        <w:pStyle w:val="CommentText"/>
      </w:pPr>
      <w:r>
        <w:rPr>
          <w:rStyle w:val="CommentReference"/>
        </w:rPr>
        <w:annotationRef/>
      </w:r>
      <w:r>
        <w:t xml:space="preserve">Is this all participants or just the ones who completed it </w:t>
      </w:r>
      <w:proofErr w:type="gramStart"/>
      <w:r>
        <w:t>well ?</w:t>
      </w:r>
      <w:proofErr w:type="gramEnd"/>
      <w:r>
        <w:t xml:space="preserve"> </w:t>
      </w:r>
    </w:p>
  </w:comment>
  <w:comment w:id="48" w:author="Wikowsky, Addie J" w:date="2019-06-30T20:53:00Z" w:initials="WAJ">
    <w:p w14:paraId="585B4027" w14:textId="77777777" w:rsidR="005C4771" w:rsidRDefault="005C4771">
      <w:pPr>
        <w:pStyle w:val="CommentText"/>
      </w:pPr>
      <w:r>
        <w:rPr>
          <w:rStyle w:val="CommentReference"/>
        </w:rPr>
        <w:annotationRef/>
      </w:r>
      <w:r>
        <w:t>FD: include R</w:t>
      </w:r>
      <w:r>
        <w:rPr>
          <w:vertAlign w:val="superscript"/>
        </w:rPr>
        <w:t>2</w:t>
      </w:r>
      <w:r>
        <w:t xml:space="preserve"> </w:t>
      </w:r>
    </w:p>
    <w:p w14:paraId="393F5953" w14:textId="77777777" w:rsidR="005C4771" w:rsidRDefault="005C4771">
      <w:pPr>
        <w:pStyle w:val="CommentText"/>
      </w:pPr>
    </w:p>
    <w:p w14:paraId="73C11150" w14:textId="0DD5867C" w:rsidR="005C4771" w:rsidRPr="00860F24" w:rsidRDefault="005C4771">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49" w:author="Wikowsky, Addie J" w:date="2019-07-07T20:55:00Z" w:initials="WAJ">
    <w:p w14:paraId="5D5242F0" w14:textId="798DE371" w:rsidR="005C4771" w:rsidRPr="00307D32" w:rsidRDefault="005C4771">
      <w:pPr>
        <w:pStyle w:val="CommentText"/>
      </w:pPr>
      <w:r>
        <w:rPr>
          <w:rStyle w:val="CommentReference"/>
        </w:rPr>
        <w:annotationRef/>
      </w:r>
      <w:r>
        <w:t>Added R</w:t>
      </w:r>
      <w:r>
        <w:rPr>
          <w:vertAlign w:val="superscript"/>
        </w:rPr>
        <w:t>2</w:t>
      </w:r>
      <w:r>
        <w:t xml:space="preserve"> but did I put it in the right spot?</w:t>
      </w:r>
    </w:p>
  </w:comment>
  <w:comment w:id="50" w:author="Wikowsky, Addie J" w:date="2019-07-11T11:24:00Z" w:initials="WAJ">
    <w:p w14:paraId="05FB7327" w14:textId="2793E9D6" w:rsidR="005C4771" w:rsidRDefault="005C4771">
      <w:pPr>
        <w:pStyle w:val="CommentText"/>
      </w:pPr>
      <w:r>
        <w:rPr>
          <w:rStyle w:val="CommentReference"/>
        </w:rPr>
        <w:annotationRef/>
      </w:r>
      <w:r>
        <w:t xml:space="preserve">Consulted with Dr. B, no leading zeros. </w:t>
      </w:r>
    </w:p>
  </w:comment>
  <w:comment w:id="79" w:author="Wikowsky, Addie J" w:date="2019-06-30T20:57:00Z" w:initials="WAJ">
    <w:p w14:paraId="6348189F" w14:textId="08D00697" w:rsidR="005C4771" w:rsidRDefault="005C4771">
      <w:pPr>
        <w:pStyle w:val="CommentText"/>
      </w:pPr>
      <w:r>
        <w:rPr>
          <w:rStyle w:val="CommentReference"/>
        </w:rPr>
        <w:annotationRef/>
      </w:r>
      <w:r>
        <w:t>FD: describe what this means</w:t>
      </w:r>
    </w:p>
  </w:comment>
  <w:comment w:id="80" w:author="Wikowsky, Addie J" w:date="2019-07-07T21:59:00Z" w:initials="WAJ">
    <w:p w14:paraId="6366D436" w14:textId="04FC9B0C" w:rsidR="005C4771" w:rsidRDefault="005C4771">
      <w:pPr>
        <w:pStyle w:val="CommentText"/>
      </w:pPr>
      <w:r>
        <w:rPr>
          <w:rStyle w:val="CommentReference"/>
        </w:rPr>
        <w:annotationRef/>
      </w:r>
      <w:r>
        <w:t xml:space="preserve">Check please. </w:t>
      </w:r>
    </w:p>
  </w:comment>
  <w:comment w:id="90" w:author="Wikowsky, Addie J" w:date="2019-06-30T20:58:00Z" w:initials="WAJ">
    <w:p w14:paraId="3D816B35" w14:textId="4BD0C2C4" w:rsidR="005C4771" w:rsidRDefault="005C4771">
      <w:pPr>
        <w:pStyle w:val="CommentText"/>
      </w:pPr>
      <w:r>
        <w:rPr>
          <w:rStyle w:val="CommentReference"/>
        </w:rPr>
        <w:annotationRef/>
      </w:r>
      <w:r>
        <w:t>FD: WC</w:t>
      </w:r>
    </w:p>
  </w:comment>
  <w:comment w:id="91" w:author="Wikowsky, Addie J" w:date="2019-07-06T23:27:00Z" w:initials="WAJ">
    <w:p w14:paraId="45BA5D31" w14:textId="7506BFBC" w:rsidR="005C4771" w:rsidRDefault="005C4771">
      <w:pPr>
        <w:pStyle w:val="CommentText"/>
      </w:pPr>
      <w:r>
        <w:rPr>
          <w:rStyle w:val="CommentReference"/>
        </w:rPr>
        <w:annotationRef/>
      </w:r>
      <w:r>
        <w:t xml:space="preserve">I’m not sure how to rephrase this. </w:t>
      </w:r>
    </w:p>
  </w:comment>
  <w:comment w:id="92" w:author="Wikowsky, Addie J" w:date="2019-06-30T20:59:00Z" w:initials="WAJ">
    <w:p w14:paraId="6584CB09" w14:textId="77777777" w:rsidR="007D59DE" w:rsidRDefault="007D59DE" w:rsidP="007D59DE">
      <w:pPr>
        <w:pStyle w:val="CommentText"/>
      </w:pPr>
      <w:r>
        <w:rPr>
          <w:rStyle w:val="CommentReference"/>
        </w:rPr>
        <w:annotationRef/>
      </w:r>
      <w:r>
        <w:t xml:space="preserve">FD: </w:t>
      </w:r>
    </w:p>
    <w:p w14:paraId="326DF2C9" w14:textId="77777777" w:rsidR="007D59DE" w:rsidRDefault="007D59DE" w:rsidP="007D59DE">
      <w:pPr>
        <w:pStyle w:val="CommentText"/>
      </w:pPr>
      <w:r>
        <w:t>-more description/interpretation of results</w:t>
      </w:r>
    </w:p>
    <w:p w14:paraId="3F07CCAE" w14:textId="77777777" w:rsidR="007D59DE" w:rsidRDefault="007D59DE" w:rsidP="007D59DE">
      <w:pPr>
        <w:pStyle w:val="CommentText"/>
      </w:pPr>
      <w:r>
        <w:t>-state more specifically the implications of this study</w:t>
      </w:r>
    </w:p>
    <w:p w14:paraId="294409E0" w14:textId="77777777" w:rsidR="007D59DE" w:rsidRDefault="007D59DE" w:rsidP="007D59DE">
      <w:pPr>
        <w:pStyle w:val="CommentText"/>
      </w:pPr>
      <w:r>
        <w:t>-outline future research ideas in more detail (beyond larger sample, other ideas?)</w:t>
      </w:r>
    </w:p>
    <w:p w14:paraId="323BA7F9" w14:textId="77777777" w:rsidR="007D59DE" w:rsidRDefault="007D59DE" w:rsidP="007D59DE">
      <w:pPr>
        <w:pStyle w:val="CommentText"/>
      </w:pPr>
      <w:r>
        <w:t>-only one limitation notable (is typing a good test?)</w:t>
      </w:r>
    </w:p>
    <w:p w14:paraId="35A7CDE1" w14:textId="77777777" w:rsidR="007D59DE" w:rsidRDefault="007D59DE" w:rsidP="007D59DE">
      <w:pPr>
        <w:pStyle w:val="CommentText"/>
      </w:pPr>
      <w:r>
        <w:t>-discussion of implication that perhaps gf and expertise not correlated? Any explanation?</w:t>
      </w:r>
    </w:p>
  </w:comment>
  <w:comment w:id="93" w:author="Wikowsky, Addie J" w:date="2019-07-07T21:58:00Z" w:initials="WAJ">
    <w:p w14:paraId="01920317" w14:textId="77777777" w:rsidR="007D59DE" w:rsidRDefault="007D59DE" w:rsidP="007D59DE">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95" w:author="Wikowsky, Addie J" w:date="2019-06-30T20:27:00Z" w:initials="WAJ">
    <w:p w14:paraId="19CC0B01" w14:textId="77777777" w:rsidR="007D59DE" w:rsidRDefault="007D59DE" w:rsidP="007D59DE">
      <w:pPr>
        <w:pStyle w:val="CommentText"/>
      </w:pPr>
      <w:r>
        <w:rPr>
          <w:rStyle w:val="CommentReference"/>
        </w:rPr>
        <w:annotationRef/>
      </w:r>
      <w:r>
        <w:t>Is typing typically used as an expertise task in research</w:t>
      </w:r>
    </w:p>
  </w:comment>
  <w:comment w:id="96" w:author="Wikowsky, Addie J" w:date="2019-07-07T21:57:00Z" w:initials="WAJ">
    <w:p w14:paraId="43CEEEF1" w14:textId="77777777" w:rsidR="007D59DE" w:rsidRDefault="007D59DE" w:rsidP="007D59DE">
      <w:pPr>
        <w:pStyle w:val="CommentText"/>
      </w:pPr>
      <w:r>
        <w:rPr>
          <w:rStyle w:val="CommentReference"/>
        </w:rPr>
        <w:annotationRef/>
      </w:r>
      <w:r>
        <w:t>I think we addressed this during the defense. Do I need to add anything else?</w:t>
      </w:r>
    </w:p>
  </w:comment>
  <w:comment w:id="99" w:author="Erin Buchanan" w:date="2019-07-17T09:06:00Z" w:initials="BEM">
    <w:p w14:paraId="13C0C2F1" w14:textId="45939369" w:rsidR="005C4771" w:rsidRDefault="005C4771">
      <w:pPr>
        <w:pStyle w:val="CommentText"/>
      </w:pPr>
      <w:r>
        <w:rPr>
          <w:rStyle w:val="CommentReference"/>
        </w:rPr>
        <w:annotationRef/>
      </w:r>
      <w:r>
        <w:t xml:space="preserve">Not a fan of this sentence </w:t>
      </w:r>
    </w:p>
  </w:comment>
  <w:comment w:id="97" w:author="Wikowsky, Addie J" w:date="2019-07-15T12:58:00Z" w:initials="WAJ">
    <w:p w14:paraId="12E5637D" w14:textId="77777777" w:rsidR="005C4771" w:rsidRDefault="005C4771" w:rsidP="0033189E">
      <w:pPr>
        <w:pStyle w:val="CommentText"/>
      </w:pPr>
      <w:r>
        <w:rPr>
          <w:rStyle w:val="CommentReference"/>
        </w:rPr>
        <w:annotationRef/>
      </w:r>
      <w:r>
        <w:t xml:space="preserve">FD: </w:t>
      </w:r>
      <w:r>
        <w:rPr>
          <w:rStyle w:val="CommentReference"/>
        </w:rPr>
        <w:annotationRef/>
      </w:r>
      <w:r>
        <w:t>Grow the field how?  And adapt in what way?</w:t>
      </w:r>
    </w:p>
    <w:p w14:paraId="390A181D" w14:textId="2F23FE74" w:rsidR="005C4771" w:rsidRDefault="005C4771">
      <w:pPr>
        <w:pStyle w:val="CommentText"/>
      </w:pPr>
    </w:p>
  </w:comment>
  <w:comment w:id="106" w:author="Erin Buchanan" w:date="2019-07-17T09:06:00Z" w:initials="BEM">
    <w:p w14:paraId="043F4DA0" w14:textId="41C5274E" w:rsidR="005C4771" w:rsidRDefault="005C4771">
      <w:pPr>
        <w:pStyle w:val="CommentText"/>
      </w:pPr>
      <w:r>
        <w:rPr>
          <w:rStyle w:val="CommentReference"/>
        </w:rPr>
        <w:annotationRef/>
      </w:r>
      <w:r>
        <w:t xml:space="preserve">Yeah this needs a bit more to conclude. </w:t>
      </w:r>
    </w:p>
  </w:comment>
  <w:comment w:id="105" w:author="Wikowsky, Addie J" w:date="2019-07-15T12:59:00Z" w:initials="WAJ">
    <w:p w14:paraId="29C25AFA" w14:textId="5F157674" w:rsidR="005C4771" w:rsidRDefault="005C4771">
      <w:pPr>
        <w:pStyle w:val="CommentText"/>
      </w:pPr>
      <w:r>
        <w:rPr>
          <w:rStyle w:val="CommentReference"/>
        </w:rPr>
        <w:annotationRef/>
      </w:r>
      <w:r>
        <w:t xml:space="preserve">FD: This is a sentence fragment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6DD5AF" w15:done="0"/>
  <w15:commentEx w15:paraId="3A5C4FD1" w15:paraIdParent="026DD5AF" w15:done="0"/>
  <w15:commentEx w15:paraId="2932FE1C" w15:done="0"/>
  <w15:commentEx w15:paraId="3845168E" w15:done="0"/>
  <w15:commentEx w15:paraId="4D7F0559" w15:done="0"/>
  <w15:commentEx w15:paraId="1CFD1747" w15:paraIdParent="4D7F0559" w15:done="0"/>
  <w15:commentEx w15:paraId="2B3A8677" w15:done="0"/>
  <w15:commentEx w15:paraId="0562D8D2" w15:paraIdParent="2B3A8677" w15:done="0"/>
  <w15:commentEx w15:paraId="382212E6" w15:done="0"/>
  <w15:commentEx w15:paraId="567B0315" w15:done="0"/>
  <w15:commentEx w15:paraId="3E6904AD" w15:paraIdParent="567B0315" w15:done="0"/>
  <w15:commentEx w15:paraId="1005323F" w15:done="0"/>
  <w15:commentEx w15:paraId="30E64DCF" w15:paraIdParent="1005323F" w15:done="0"/>
  <w15:commentEx w15:paraId="7C142260" w15:done="0"/>
  <w15:commentEx w15:paraId="67903CC9" w15:done="0"/>
  <w15:commentEx w15:paraId="55BBD3AB" w15:done="0"/>
  <w15:commentEx w15:paraId="34FB48F8" w15:paraIdParent="55BBD3AB" w15:done="0"/>
  <w15:commentEx w15:paraId="3726F4CF" w15:done="0"/>
  <w15:commentEx w15:paraId="4C5D8E2A" w15:done="0"/>
  <w15:commentEx w15:paraId="28C5106B" w15:paraIdParent="4C5D8E2A" w15:done="0"/>
  <w15:commentEx w15:paraId="06B57859" w15:paraIdParent="4C5D8E2A" w15:done="0"/>
  <w15:commentEx w15:paraId="76826D39" w15:paraIdParent="4C5D8E2A" w15:done="0"/>
  <w15:commentEx w15:paraId="14C6BD7A" w15:done="0"/>
  <w15:commentEx w15:paraId="629D9EFB" w15:paraIdParent="14C6BD7A" w15:done="0"/>
  <w15:commentEx w15:paraId="21B63631" w15:done="0"/>
  <w15:commentEx w15:paraId="7F881A0C" w15:paraIdParent="21B63631" w15:done="0"/>
  <w15:commentEx w15:paraId="4F82CBFE"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3D816B35" w15:done="0"/>
  <w15:commentEx w15:paraId="45BA5D31" w15:paraIdParent="3D816B35" w15:done="0"/>
  <w15:commentEx w15:paraId="35A7CDE1" w15:done="0"/>
  <w15:commentEx w15:paraId="01920317" w15:paraIdParent="35A7CDE1" w15:done="0"/>
  <w15:commentEx w15:paraId="19CC0B01" w15:done="0"/>
  <w15:commentEx w15:paraId="43CEEEF1" w15:paraIdParent="19CC0B01" w15:done="0"/>
  <w15:commentEx w15:paraId="13C0C2F1" w15:done="0"/>
  <w15:commentEx w15:paraId="390A181D" w15:done="0"/>
  <w15:commentEx w15:paraId="043F4DA0" w15:done="0"/>
  <w15:commentEx w15:paraId="29C25A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6DD5AF" w16cid:durableId="20D6F570"/>
  <w16cid:commentId w16cid:paraId="3A5C4FD1" w16cid:durableId="20D95787"/>
  <w16cid:commentId w16cid:paraId="2932FE1C" w16cid:durableId="20D6F5B8"/>
  <w16cid:commentId w16cid:paraId="3845168E" w16cid:durableId="20D94D06"/>
  <w16cid:commentId w16cid:paraId="4D7F0559" w16cid:durableId="20DA23B7"/>
  <w16cid:commentId w16cid:paraId="1CFD1747" w16cid:durableId="20DA23B6"/>
  <w16cid:commentId w16cid:paraId="2B3A8677" w16cid:durableId="20CA6339"/>
  <w16cid:commentId w16cid:paraId="0562D8D2" w16cid:durableId="20D6F571"/>
  <w16cid:commentId w16cid:paraId="382212E6" w16cid:durableId="20D95819"/>
  <w16cid:commentId w16cid:paraId="567B0315" w16cid:durableId="20D95852"/>
  <w16cid:commentId w16cid:paraId="3E6904AD" w16cid:durableId="20DA1CD7"/>
  <w16cid:commentId w16cid:paraId="1005323F" w16cid:durableId="20D959BE"/>
  <w16cid:commentId w16cid:paraId="30E64DCF" w16cid:durableId="20DA1D2A"/>
  <w16cid:commentId w16cid:paraId="7C142260" w16cid:durableId="20C3969A"/>
  <w16cid:commentId w16cid:paraId="67903CC9" w16cid:durableId="20C39DF4"/>
  <w16cid:commentId w16cid:paraId="55BBD3AB" w16cid:durableId="20DA2009"/>
  <w16cid:commentId w16cid:paraId="34FB48F8" w16cid:durableId="20DA2023"/>
  <w16cid:commentId w16cid:paraId="3726F4CF" w16cid:durableId="20D95D52"/>
  <w16cid:commentId w16cid:paraId="4C5D8E2A" w16cid:durableId="20C5C61A"/>
  <w16cid:commentId w16cid:paraId="28C5106B" w16cid:durableId="20CBADE9"/>
  <w16cid:commentId w16cid:paraId="06B57859" w16cid:durableId="20D6F622"/>
  <w16cid:commentId w16cid:paraId="76826D39" w16cid:durableId="20D95D91"/>
  <w16cid:commentId w16cid:paraId="14C6BD7A" w16cid:durableId="20D95DE2"/>
  <w16cid:commentId w16cid:paraId="629D9EFB" w16cid:durableId="20DA208C"/>
  <w16cid:commentId w16cid:paraId="21B63631" w16cid:durableId="20D95E5E"/>
  <w16cid:commentId w16cid:paraId="7F881A0C" w16cid:durableId="20DA214C"/>
  <w16cid:commentId w16cid:paraId="4F82CBFE" w16cid:durableId="20D9620E"/>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3D816B35" w16cid:durableId="20C3A112"/>
  <w16cid:commentId w16cid:paraId="45BA5D31" w16cid:durableId="20CBACDA"/>
  <w16cid:commentId w16cid:paraId="35A7CDE1" w16cid:durableId="20C3A123"/>
  <w16cid:commentId w16cid:paraId="01920317" w16cid:durableId="20CCE97F"/>
  <w16cid:commentId w16cid:paraId="19CC0B01" w16cid:durableId="20DA25A2"/>
  <w16cid:commentId w16cid:paraId="43CEEEF1" w16cid:durableId="20DA25A1"/>
  <w16cid:commentId w16cid:paraId="13C0C2F1" w16cid:durableId="20D96378"/>
  <w16cid:commentId w16cid:paraId="390A181D" w16cid:durableId="20D6F6FE"/>
  <w16cid:commentId w16cid:paraId="043F4DA0" w16cid:durableId="20D96391"/>
  <w16cid:commentId w16cid:paraId="29C25AFA" w16cid:durableId="20D6F7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21556" w14:textId="77777777" w:rsidR="003E1F1C" w:rsidRDefault="003E1F1C">
      <w:r>
        <w:separator/>
      </w:r>
    </w:p>
  </w:endnote>
  <w:endnote w:type="continuationSeparator" w:id="0">
    <w:p w14:paraId="5145024A" w14:textId="77777777" w:rsidR="003E1F1C" w:rsidRDefault="003E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5C4771" w:rsidRDefault="005C4771"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5C4771" w:rsidRDefault="005C4771"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5C4771" w:rsidRDefault="005C477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270AF" w14:textId="77777777" w:rsidR="003E1F1C" w:rsidRDefault="003E1F1C">
      <w:r>
        <w:separator/>
      </w:r>
    </w:p>
  </w:footnote>
  <w:footnote w:type="continuationSeparator" w:id="0">
    <w:p w14:paraId="673CE444" w14:textId="77777777" w:rsidR="003E1F1C" w:rsidRDefault="003E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19"/>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2942"/>
    <w:rsid w:val="00023739"/>
    <w:rsid w:val="0002413C"/>
    <w:rsid w:val="00027903"/>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241C"/>
    <w:rsid w:val="000837A7"/>
    <w:rsid w:val="0008632F"/>
    <w:rsid w:val="000878CF"/>
    <w:rsid w:val="00093D13"/>
    <w:rsid w:val="000A1035"/>
    <w:rsid w:val="000B06B7"/>
    <w:rsid w:val="000B3D56"/>
    <w:rsid w:val="000B41AA"/>
    <w:rsid w:val="000B5174"/>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D45FF"/>
    <w:rsid w:val="001D6D8F"/>
    <w:rsid w:val="001D714F"/>
    <w:rsid w:val="001F491C"/>
    <w:rsid w:val="001F5C50"/>
    <w:rsid w:val="001F61B1"/>
    <w:rsid w:val="002009EE"/>
    <w:rsid w:val="002041C7"/>
    <w:rsid w:val="002045D6"/>
    <w:rsid w:val="00215A68"/>
    <w:rsid w:val="002173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307D32"/>
    <w:rsid w:val="00310E90"/>
    <w:rsid w:val="003122E1"/>
    <w:rsid w:val="0031549C"/>
    <w:rsid w:val="003212AE"/>
    <w:rsid w:val="003234FD"/>
    <w:rsid w:val="00324A35"/>
    <w:rsid w:val="00324BB9"/>
    <w:rsid w:val="00326017"/>
    <w:rsid w:val="00326757"/>
    <w:rsid w:val="00327E0A"/>
    <w:rsid w:val="0033189E"/>
    <w:rsid w:val="0033526C"/>
    <w:rsid w:val="00337B2E"/>
    <w:rsid w:val="003468B1"/>
    <w:rsid w:val="003513B6"/>
    <w:rsid w:val="00352CFF"/>
    <w:rsid w:val="00356623"/>
    <w:rsid w:val="00363430"/>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C77E5"/>
    <w:rsid w:val="003D3F34"/>
    <w:rsid w:val="003D54C2"/>
    <w:rsid w:val="003E1F1C"/>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67C94"/>
    <w:rsid w:val="0048117B"/>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4F3D93"/>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27A8"/>
    <w:rsid w:val="0055620F"/>
    <w:rsid w:val="0056281F"/>
    <w:rsid w:val="00566926"/>
    <w:rsid w:val="0056748F"/>
    <w:rsid w:val="0057052A"/>
    <w:rsid w:val="00570658"/>
    <w:rsid w:val="0057541A"/>
    <w:rsid w:val="0057567A"/>
    <w:rsid w:val="00580D14"/>
    <w:rsid w:val="00581BC6"/>
    <w:rsid w:val="00585217"/>
    <w:rsid w:val="00587E41"/>
    <w:rsid w:val="005B6846"/>
    <w:rsid w:val="005C4771"/>
    <w:rsid w:val="005D3801"/>
    <w:rsid w:val="005D3B9A"/>
    <w:rsid w:val="005D58CF"/>
    <w:rsid w:val="005D6D7A"/>
    <w:rsid w:val="005E05C2"/>
    <w:rsid w:val="005E440D"/>
    <w:rsid w:val="005E5FE2"/>
    <w:rsid w:val="005E76B3"/>
    <w:rsid w:val="005F04B6"/>
    <w:rsid w:val="005F2F31"/>
    <w:rsid w:val="00600D29"/>
    <w:rsid w:val="0060258E"/>
    <w:rsid w:val="00602CFF"/>
    <w:rsid w:val="0060521A"/>
    <w:rsid w:val="00611949"/>
    <w:rsid w:val="00611E84"/>
    <w:rsid w:val="0061211B"/>
    <w:rsid w:val="00614212"/>
    <w:rsid w:val="0061593F"/>
    <w:rsid w:val="0061657A"/>
    <w:rsid w:val="006177B0"/>
    <w:rsid w:val="006221F1"/>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2ED8"/>
    <w:rsid w:val="006A3F89"/>
    <w:rsid w:val="006A7395"/>
    <w:rsid w:val="006B42B6"/>
    <w:rsid w:val="006C22A3"/>
    <w:rsid w:val="006C39B0"/>
    <w:rsid w:val="006C4A22"/>
    <w:rsid w:val="006C5D81"/>
    <w:rsid w:val="006D3E83"/>
    <w:rsid w:val="006D5069"/>
    <w:rsid w:val="006D7B11"/>
    <w:rsid w:val="006E64E6"/>
    <w:rsid w:val="006F39E9"/>
    <w:rsid w:val="0070579E"/>
    <w:rsid w:val="00745561"/>
    <w:rsid w:val="00764D5E"/>
    <w:rsid w:val="0076754A"/>
    <w:rsid w:val="007743E4"/>
    <w:rsid w:val="007752DB"/>
    <w:rsid w:val="007915D4"/>
    <w:rsid w:val="007945CF"/>
    <w:rsid w:val="00797A6E"/>
    <w:rsid w:val="007A0414"/>
    <w:rsid w:val="007A3772"/>
    <w:rsid w:val="007B01B1"/>
    <w:rsid w:val="007B24E1"/>
    <w:rsid w:val="007B437B"/>
    <w:rsid w:val="007C0F02"/>
    <w:rsid w:val="007C29B9"/>
    <w:rsid w:val="007C5153"/>
    <w:rsid w:val="007D512D"/>
    <w:rsid w:val="007D5494"/>
    <w:rsid w:val="007D59DE"/>
    <w:rsid w:val="007D657F"/>
    <w:rsid w:val="007E49AD"/>
    <w:rsid w:val="007E5A8B"/>
    <w:rsid w:val="007E6BA6"/>
    <w:rsid w:val="007F37FC"/>
    <w:rsid w:val="00806744"/>
    <w:rsid w:val="00811803"/>
    <w:rsid w:val="00813E46"/>
    <w:rsid w:val="00815CB2"/>
    <w:rsid w:val="0081639D"/>
    <w:rsid w:val="00823DC0"/>
    <w:rsid w:val="00834D61"/>
    <w:rsid w:val="00835CCA"/>
    <w:rsid w:val="00840B0A"/>
    <w:rsid w:val="00844D7D"/>
    <w:rsid w:val="00856D02"/>
    <w:rsid w:val="0085788A"/>
    <w:rsid w:val="00860AE8"/>
    <w:rsid w:val="00860F24"/>
    <w:rsid w:val="008725BA"/>
    <w:rsid w:val="0087318F"/>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7900"/>
    <w:rsid w:val="008D4AC3"/>
    <w:rsid w:val="008D5425"/>
    <w:rsid w:val="008D6943"/>
    <w:rsid w:val="008D7542"/>
    <w:rsid w:val="008D770B"/>
    <w:rsid w:val="008E78DC"/>
    <w:rsid w:val="008E78E8"/>
    <w:rsid w:val="008F1F4B"/>
    <w:rsid w:val="008F25DF"/>
    <w:rsid w:val="008F33B8"/>
    <w:rsid w:val="008F7F2A"/>
    <w:rsid w:val="00900417"/>
    <w:rsid w:val="00900F79"/>
    <w:rsid w:val="00911471"/>
    <w:rsid w:val="00912DF4"/>
    <w:rsid w:val="0091676A"/>
    <w:rsid w:val="009206CB"/>
    <w:rsid w:val="0092071B"/>
    <w:rsid w:val="0092121A"/>
    <w:rsid w:val="00922092"/>
    <w:rsid w:val="009242CA"/>
    <w:rsid w:val="00926FD7"/>
    <w:rsid w:val="00927731"/>
    <w:rsid w:val="0093107C"/>
    <w:rsid w:val="00933F05"/>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4DC5"/>
    <w:rsid w:val="009B61FC"/>
    <w:rsid w:val="009C064D"/>
    <w:rsid w:val="009C112C"/>
    <w:rsid w:val="009C6A32"/>
    <w:rsid w:val="009D1019"/>
    <w:rsid w:val="009D424C"/>
    <w:rsid w:val="009D7DB4"/>
    <w:rsid w:val="009D7EFF"/>
    <w:rsid w:val="009E5481"/>
    <w:rsid w:val="009E6B95"/>
    <w:rsid w:val="009F0A16"/>
    <w:rsid w:val="009F1BAD"/>
    <w:rsid w:val="009F3A8E"/>
    <w:rsid w:val="009F3E69"/>
    <w:rsid w:val="009F5C2C"/>
    <w:rsid w:val="00A0588A"/>
    <w:rsid w:val="00A12675"/>
    <w:rsid w:val="00A1418F"/>
    <w:rsid w:val="00A1700F"/>
    <w:rsid w:val="00A207B9"/>
    <w:rsid w:val="00A3112A"/>
    <w:rsid w:val="00A347BE"/>
    <w:rsid w:val="00A35448"/>
    <w:rsid w:val="00A37C5F"/>
    <w:rsid w:val="00A442F3"/>
    <w:rsid w:val="00A54862"/>
    <w:rsid w:val="00A57953"/>
    <w:rsid w:val="00A615A8"/>
    <w:rsid w:val="00A639DE"/>
    <w:rsid w:val="00A67852"/>
    <w:rsid w:val="00A75C64"/>
    <w:rsid w:val="00A7750A"/>
    <w:rsid w:val="00A83CC5"/>
    <w:rsid w:val="00A8667D"/>
    <w:rsid w:val="00A94FB2"/>
    <w:rsid w:val="00A95B67"/>
    <w:rsid w:val="00AA3B77"/>
    <w:rsid w:val="00AA4213"/>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171FC"/>
    <w:rsid w:val="00B27072"/>
    <w:rsid w:val="00B33030"/>
    <w:rsid w:val="00B3476E"/>
    <w:rsid w:val="00B37D88"/>
    <w:rsid w:val="00B4298C"/>
    <w:rsid w:val="00B462A8"/>
    <w:rsid w:val="00B550E5"/>
    <w:rsid w:val="00B55798"/>
    <w:rsid w:val="00B60F16"/>
    <w:rsid w:val="00B658DC"/>
    <w:rsid w:val="00B65949"/>
    <w:rsid w:val="00B66019"/>
    <w:rsid w:val="00B67D44"/>
    <w:rsid w:val="00B70C1E"/>
    <w:rsid w:val="00B74067"/>
    <w:rsid w:val="00B750DB"/>
    <w:rsid w:val="00B7583A"/>
    <w:rsid w:val="00B760E2"/>
    <w:rsid w:val="00B84DFD"/>
    <w:rsid w:val="00B9018C"/>
    <w:rsid w:val="00B920F3"/>
    <w:rsid w:val="00B9239E"/>
    <w:rsid w:val="00B945D3"/>
    <w:rsid w:val="00B97AB7"/>
    <w:rsid w:val="00B97E59"/>
    <w:rsid w:val="00BA108A"/>
    <w:rsid w:val="00BA35D2"/>
    <w:rsid w:val="00BB0AD5"/>
    <w:rsid w:val="00BB26B4"/>
    <w:rsid w:val="00BB2876"/>
    <w:rsid w:val="00BB4EAC"/>
    <w:rsid w:val="00BB5822"/>
    <w:rsid w:val="00BC0908"/>
    <w:rsid w:val="00BC7DD0"/>
    <w:rsid w:val="00BD185C"/>
    <w:rsid w:val="00BD1D3B"/>
    <w:rsid w:val="00BD689C"/>
    <w:rsid w:val="00BE04CA"/>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1BEF"/>
    <w:rsid w:val="00D06C6C"/>
    <w:rsid w:val="00D07456"/>
    <w:rsid w:val="00D14664"/>
    <w:rsid w:val="00D17EB1"/>
    <w:rsid w:val="00D22DF0"/>
    <w:rsid w:val="00D30470"/>
    <w:rsid w:val="00D35297"/>
    <w:rsid w:val="00D355E0"/>
    <w:rsid w:val="00D37291"/>
    <w:rsid w:val="00D3764A"/>
    <w:rsid w:val="00D42664"/>
    <w:rsid w:val="00D46521"/>
    <w:rsid w:val="00D470EB"/>
    <w:rsid w:val="00D5554D"/>
    <w:rsid w:val="00D630F6"/>
    <w:rsid w:val="00D7161A"/>
    <w:rsid w:val="00D725F5"/>
    <w:rsid w:val="00D77D64"/>
    <w:rsid w:val="00D824BF"/>
    <w:rsid w:val="00D8281B"/>
    <w:rsid w:val="00D83087"/>
    <w:rsid w:val="00D8458F"/>
    <w:rsid w:val="00D879BE"/>
    <w:rsid w:val="00D93226"/>
    <w:rsid w:val="00D948ED"/>
    <w:rsid w:val="00D965C7"/>
    <w:rsid w:val="00D968E1"/>
    <w:rsid w:val="00D97F59"/>
    <w:rsid w:val="00DA328F"/>
    <w:rsid w:val="00DA5F9E"/>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64A1"/>
    <w:rsid w:val="00E57323"/>
    <w:rsid w:val="00E57F5B"/>
    <w:rsid w:val="00E64066"/>
    <w:rsid w:val="00E65F98"/>
    <w:rsid w:val="00E71D64"/>
    <w:rsid w:val="00E72CE4"/>
    <w:rsid w:val="00E73DF1"/>
    <w:rsid w:val="00E840C2"/>
    <w:rsid w:val="00E85AD2"/>
    <w:rsid w:val="00E9201A"/>
    <w:rsid w:val="00E92E1C"/>
    <w:rsid w:val="00E92E4C"/>
    <w:rsid w:val="00E95DB4"/>
    <w:rsid w:val="00E9671E"/>
    <w:rsid w:val="00EA245F"/>
    <w:rsid w:val="00EA36EB"/>
    <w:rsid w:val="00EA37B7"/>
    <w:rsid w:val="00EA76A7"/>
    <w:rsid w:val="00EB05F6"/>
    <w:rsid w:val="00EB3757"/>
    <w:rsid w:val="00EB6B87"/>
    <w:rsid w:val="00EB6CE8"/>
    <w:rsid w:val="00EC0417"/>
    <w:rsid w:val="00ED44BF"/>
    <w:rsid w:val="00EE2879"/>
    <w:rsid w:val="00EE4C86"/>
    <w:rsid w:val="00EF3711"/>
    <w:rsid w:val="00EF56CF"/>
    <w:rsid w:val="00EF7398"/>
    <w:rsid w:val="00F0086A"/>
    <w:rsid w:val="00F047EE"/>
    <w:rsid w:val="00F05959"/>
    <w:rsid w:val="00F10B1B"/>
    <w:rsid w:val="00F1675D"/>
    <w:rsid w:val="00F16A60"/>
    <w:rsid w:val="00F349B0"/>
    <w:rsid w:val="00F43DBA"/>
    <w:rsid w:val="00F457BA"/>
    <w:rsid w:val="00F50B50"/>
    <w:rsid w:val="00F539EC"/>
    <w:rsid w:val="00F545B4"/>
    <w:rsid w:val="00F565CC"/>
    <w:rsid w:val="00F6031A"/>
    <w:rsid w:val="00F615DB"/>
    <w:rsid w:val="00F62DE7"/>
    <w:rsid w:val="00F634BA"/>
    <w:rsid w:val="00F6513C"/>
    <w:rsid w:val="00F66CF0"/>
    <w:rsid w:val="00F70B79"/>
    <w:rsid w:val="00F72D48"/>
    <w:rsid w:val="00F73630"/>
    <w:rsid w:val="00F74E2E"/>
    <w:rsid w:val="00F8123A"/>
    <w:rsid w:val="00F837C6"/>
    <w:rsid w:val="00F83CBD"/>
    <w:rsid w:val="00F84CB7"/>
    <w:rsid w:val="00F86DF9"/>
    <w:rsid w:val="00F90E15"/>
    <w:rsid w:val="00F921A0"/>
    <w:rsid w:val="00F93E7B"/>
    <w:rsid w:val="00F94C17"/>
    <w:rsid w:val="00F95A33"/>
    <w:rsid w:val="00FB0655"/>
    <w:rsid w:val="00FB1770"/>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C71766-59C3-FF45-A7C4-99142BA43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536</TotalTime>
  <Pages>38</Pages>
  <Words>7080</Words>
  <Characters>40361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47347</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107</cp:revision>
  <cp:lastPrinted>2018-10-05T18:38:00Z</cp:lastPrinted>
  <dcterms:created xsi:type="dcterms:W3CDTF">2019-06-15T03:36:00Z</dcterms:created>
  <dcterms:modified xsi:type="dcterms:W3CDTF">2019-07-18T03:56:00Z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