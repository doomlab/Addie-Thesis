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7869F9B" w:rsidR="00E36579" w:rsidRPr="007B01B1" w:rsidRDefault="00C61FFB" w:rsidP="00C61FFB">
      <w:pPr>
        <w:jc w:val="center"/>
      </w:pPr>
      <w:r w:rsidRPr="007B01B1">
        <w:t>Copyright 201</w:t>
      </w:r>
      <w:r w:rsidR="00EA76A7" w:rsidRPr="007B01B1">
        <w:t xml:space="preserve">9 by </w:t>
      </w:r>
      <w:r w:rsidR="00BA35D2">
        <w:t xml:space="preserve">Addie </w:t>
      </w:r>
      <w:r w:rsidR="0007528B">
        <w:t xml:space="preserve">J. </w:t>
      </w:r>
      <w:r w:rsidR="00BA35D2">
        <w:t>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 xml:space="preserve">Single spacing is acceptable if </w:t>
      </w:r>
      <w:proofErr w:type="gramStart"/>
      <w:r w:rsidRPr="007B01B1">
        <w:t>necessary</w:t>
      </w:r>
      <w:proofErr w:type="gramEnd"/>
      <w:r w:rsidRPr="007B01B1">
        <w:t xml:space="preserve">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1" w:author="Wikowsky, Addie J" w:date="2019-07-07T22:13:00Z"/>
          <w:b/>
        </w:rPr>
      </w:pPr>
      <w:ins w:id="2" w:author="Wikowsky, Addie J" w:date="2019-07-07T22:13:00Z">
        <w:r>
          <w:rPr>
            <w:b/>
          </w:rPr>
          <w:br w:type="page"/>
        </w:r>
      </w:ins>
    </w:p>
    <w:p w14:paraId="3C4C0BBF" w14:textId="4EAC0D63" w:rsidR="00BB26B4" w:rsidRDefault="00BB26B4" w:rsidP="00FD3625">
      <w:pPr>
        <w:jc w:val="center"/>
        <w:rPr>
          <w:b/>
        </w:rPr>
      </w:pPr>
      <w:r w:rsidRPr="007B01B1">
        <w:rPr>
          <w:b/>
        </w:rPr>
        <w:lastRenderedPageBreak/>
        <w:t>TABLE OF CONTENTS</w:t>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7B3150B7" w:rsidR="008725BA" w:rsidRPr="007B01B1" w:rsidRDefault="008725BA" w:rsidP="00395A3D">
            <w:pPr>
              <w:ind w:left="798" w:right="72"/>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7915D4">
              <w:rPr>
                <w:rFonts w:ascii="Times New Roman" w:hAnsi="Times New Roman"/>
              </w:rPr>
              <w:t>1</w:t>
            </w:r>
            <w:proofErr w:type="gramEnd"/>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7915D4">
              <w:rPr>
                <w:rFonts w:ascii="Times New Roman" w:hAnsi="Times New Roman"/>
              </w:rPr>
              <w:t>1</w:t>
            </w:r>
            <w:proofErr w:type="gramEnd"/>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roofErr w:type="gramEnd"/>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roofErr w:type="gramEnd"/>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roofErr w:type="gramEnd"/>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roofErr w:type="gramEnd"/>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roofErr w:type="gramEnd"/>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proofErr w:type="gramStart"/>
            <w:r>
              <w:rPr>
                <w:rFonts w:ascii="Times New Roman" w:hAnsi="Times New Roman"/>
              </w:rPr>
              <w:t>Page  2</w:t>
            </w:r>
            <w:r w:rsidR="007915D4">
              <w:rPr>
                <w:rFonts w:ascii="Times New Roman" w:hAnsi="Times New Roman"/>
              </w:rPr>
              <w:t>3</w:t>
            </w:r>
            <w:proofErr w:type="gramEnd"/>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proofErr w:type="gramStart"/>
            <w:r>
              <w:rPr>
                <w:rFonts w:ascii="Times New Roman" w:hAnsi="Times New Roman"/>
              </w:rPr>
              <w:t>Page  2</w:t>
            </w:r>
            <w:r w:rsidR="009F3E69">
              <w:rPr>
                <w:rFonts w:ascii="Times New Roman" w:hAnsi="Times New Roman"/>
              </w:rPr>
              <w:t>4</w:t>
            </w:r>
            <w:proofErr w:type="gramEnd"/>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roofErr w:type="gramEnd"/>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proofErr w:type="gramStart"/>
            <w:r>
              <w:rPr>
                <w:rFonts w:ascii="Times New Roman" w:hAnsi="Times New Roman"/>
              </w:rPr>
              <w:t>Page</w:t>
            </w:r>
            <w:r w:rsidR="009F3E69">
              <w:rPr>
                <w:rFonts w:ascii="Times New Roman" w:hAnsi="Times New Roman"/>
              </w:rPr>
              <w:t xml:space="preserve">  29</w:t>
            </w:r>
            <w:proofErr w:type="gramEnd"/>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proofErr w:type="gramStart"/>
            <w:r>
              <w:rPr>
                <w:rFonts w:ascii="Times New Roman" w:hAnsi="Times New Roman"/>
              </w:rPr>
              <w:t xml:space="preserve">Page </w:t>
            </w:r>
            <w:r w:rsidR="009F3E69">
              <w:rPr>
                <w:rFonts w:ascii="Times New Roman" w:hAnsi="Times New Roman"/>
              </w:rPr>
              <w:t xml:space="preserve"> 29</w:t>
            </w:r>
            <w:proofErr w:type="gramEnd"/>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11C8FD60" w14:textId="0B39333F" w:rsidR="0007528B" w:rsidRDefault="0007528B">
      <w:r>
        <w:br w:type="page"/>
      </w:r>
    </w:p>
    <w:p w14:paraId="591C7926" w14:textId="757C9031" w:rsidR="0007528B" w:rsidRPr="00C1662F" w:rsidRDefault="0007528B" w:rsidP="0007528B">
      <w:pPr>
        <w:tabs>
          <w:tab w:val="left" w:pos="7920"/>
          <w:tab w:val="left" w:pos="8010"/>
        </w:tabs>
        <w:jc w:val="center"/>
        <w:rPr>
          <w:b/>
        </w:rPr>
      </w:pPr>
      <w:r>
        <w:rPr>
          <w:b/>
        </w:rPr>
        <w:lastRenderedPageBreak/>
        <w:t>APPENDIX</w:t>
      </w:r>
    </w:p>
    <w:p w14:paraId="34608AE9" w14:textId="77777777" w:rsidR="0007528B" w:rsidRDefault="0007528B" w:rsidP="0007528B">
      <w:pPr>
        <w:tabs>
          <w:tab w:val="left" w:pos="7920"/>
          <w:tab w:val="left" w:pos="8010"/>
        </w:tabs>
        <w:jc w:val="center"/>
        <w:rPr>
          <w:b/>
        </w:rPr>
      </w:pPr>
    </w:p>
    <w:p w14:paraId="76BDD9E5" w14:textId="77777777" w:rsidR="0007528B" w:rsidRPr="0057541A" w:rsidRDefault="0007528B" w:rsidP="0007528B">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07528B" w:rsidRPr="0057541A" w14:paraId="2218B9C7" w14:textId="77777777" w:rsidTr="008F2EBF">
        <w:trPr>
          <w:trHeight w:val="282"/>
        </w:trPr>
        <w:tc>
          <w:tcPr>
            <w:tcW w:w="7110" w:type="dxa"/>
          </w:tcPr>
          <w:p w14:paraId="6C5D0A71" w14:textId="17F65D2E" w:rsidR="0007528B" w:rsidRPr="0057541A" w:rsidRDefault="0007528B" w:rsidP="008F2EBF">
            <w:pPr>
              <w:ind w:left="-15"/>
              <w:rPr>
                <w:rFonts w:ascii="Times New Roman" w:hAnsi="Times New Roman"/>
              </w:rPr>
            </w:pPr>
            <w:r>
              <w:rPr>
                <w:rFonts w:ascii="Times New Roman" w:hAnsi="Times New Roman"/>
              </w:rPr>
              <w:t>Appendix A. Human Subjects IRB Approval</w:t>
            </w:r>
          </w:p>
        </w:tc>
        <w:tc>
          <w:tcPr>
            <w:tcW w:w="2340" w:type="dxa"/>
          </w:tcPr>
          <w:p w14:paraId="486692C0" w14:textId="5B777EB2" w:rsidR="0007528B" w:rsidRPr="0057541A" w:rsidRDefault="0007528B" w:rsidP="008F2EBF">
            <w:pPr>
              <w:ind w:left="796"/>
              <w:rPr>
                <w:rFonts w:ascii="Times New Roman" w:hAnsi="Times New Roman"/>
              </w:rPr>
            </w:pPr>
            <w:r>
              <w:rPr>
                <w:rFonts w:ascii="Times New Roman" w:hAnsi="Times New Roman"/>
              </w:rPr>
              <w:t>Page 31</w:t>
            </w:r>
          </w:p>
        </w:tc>
      </w:tr>
      <w:tr w:rsidR="0007528B" w:rsidRPr="0057541A" w14:paraId="68FF2F58" w14:textId="77777777" w:rsidTr="008F2EBF">
        <w:trPr>
          <w:trHeight w:val="282"/>
        </w:trPr>
        <w:tc>
          <w:tcPr>
            <w:tcW w:w="7110" w:type="dxa"/>
          </w:tcPr>
          <w:p w14:paraId="299BBB98" w14:textId="77777777" w:rsidR="0007528B" w:rsidRPr="0057541A" w:rsidRDefault="0007528B" w:rsidP="008F2EBF">
            <w:pPr>
              <w:ind w:left="877" w:hanging="877"/>
              <w:rPr>
                <w:rFonts w:ascii="Times New Roman" w:hAnsi="Times New Roman"/>
              </w:rPr>
            </w:pPr>
          </w:p>
        </w:tc>
        <w:tc>
          <w:tcPr>
            <w:tcW w:w="2340" w:type="dxa"/>
          </w:tcPr>
          <w:p w14:paraId="567887D1" w14:textId="77777777" w:rsidR="0007528B" w:rsidRPr="0057541A" w:rsidRDefault="0007528B" w:rsidP="008F2EBF">
            <w:pPr>
              <w:ind w:left="792"/>
              <w:jc w:val="right"/>
              <w:rPr>
                <w:rFonts w:ascii="Times New Roman" w:hAnsi="Times New Roman"/>
              </w:rPr>
            </w:pPr>
          </w:p>
        </w:tc>
      </w:tr>
    </w:tbl>
    <w:p w14:paraId="77B6483E" w14:textId="77777777" w:rsidR="0007528B" w:rsidRDefault="0007528B" w:rsidP="0007528B">
      <w:pPr>
        <w:tabs>
          <w:tab w:val="right" w:leader="dot" w:pos="8640"/>
        </w:tabs>
        <w:jc w:val="center"/>
        <w:rPr>
          <w:b/>
        </w:rPr>
      </w:pPr>
    </w:p>
    <w:p w14:paraId="58C11BF5" w14:textId="77777777" w:rsidR="002041C7" w:rsidRPr="007B01B1" w:rsidRDefault="002041C7" w:rsidP="002041C7">
      <w:pPr>
        <w:jc w:val="center"/>
        <w:sectPr w:rsidR="002041C7" w:rsidRPr="007B01B1" w:rsidSect="00F93E7B">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338BD1D6"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 xml:space="preserve">amount of information for a limited time. STM works in an interacting system that serves higher level mental processes. These </w:t>
      </w:r>
      <w:proofErr w:type="gramStart"/>
      <w:r w:rsidR="00856D02" w:rsidRPr="00856D02">
        <w:t>higher level</w:t>
      </w:r>
      <w:proofErr w:type="gramEnd"/>
      <w:r w:rsidR="00856D02" w:rsidRPr="00856D02">
        <w:t xml:space="preserve"> mental processes include reasoning, problem</w:t>
      </w:r>
      <w:r w:rsidR="00D20BD0">
        <w:t xml:space="preserve"> </w:t>
      </w:r>
      <w:r w:rsidR="00856D02" w:rsidRPr="00856D02">
        <w:t>solving, and learning.</w:t>
      </w:r>
    </w:p>
    <w:p w14:paraId="4563EEB2" w14:textId="6BD6EF28"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25C9068C" w14:textId="77777777" w:rsidR="00856D02" w:rsidRPr="00856D02" w:rsidRDefault="00856D02" w:rsidP="00FD4B57">
      <w:pPr>
        <w:spacing w:line="480" w:lineRule="auto"/>
        <w:rPr>
          <w:b/>
        </w:rPr>
      </w:pPr>
      <w:r w:rsidRPr="00856D02">
        <w:rPr>
          <w:b/>
        </w:rPr>
        <w:t>Fluid Intelligence</w:t>
      </w:r>
    </w:p>
    <w:p w14:paraId="2C0CE135" w14:textId="5A395AAA" w:rsidR="00856D02" w:rsidRPr="00856D02" w:rsidRDefault="00856D02" w:rsidP="00DE3C8D">
      <w:pPr>
        <w:spacing w:line="480" w:lineRule="auto"/>
        <w:ind w:firstLine="720"/>
      </w:pPr>
      <w:r w:rsidRPr="00856D02">
        <w:tab/>
      </w:r>
      <w:r w:rsidR="003238A3">
        <w:t xml:space="preserve">Various </w:t>
      </w:r>
      <w:r w:rsidR="004C061A">
        <w:t>concepts of memory</w:t>
      </w:r>
      <w:r w:rsidR="004C061A">
        <w:t xml:space="preserve">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13C35316"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14:paraId="7CA3ED49" w14:textId="23CC0F19" w:rsidR="00856D02" w:rsidRPr="00856D02" w:rsidRDefault="00D97F59" w:rsidP="00D97F59">
      <w:pPr>
        <w:spacing w:line="480" w:lineRule="auto"/>
        <w:ind w:firstLine="720"/>
      </w:pPr>
      <w:r w:rsidRPr="00D97F59">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xml:space="preserve">, </w:t>
      </w:r>
      <w:r>
        <w:lastRenderedPageBreak/>
        <w:t>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1BFF4F63"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 xml:space="preserve">math problems. After the math practice, they are given a sample trial of math problem where they are told to remember a letter after answering </w:t>
      </w:r>
      <w:r w:rsidRPr="00856D02">
        <w:lastRenderedPageBreak/>
        <w:t>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2C955192"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 xml:space="preserve">The N-Back task was created in the late 1950’s (Kirchner, 1958). The idea behind this task was to measure short-term memory retention. It consists of different visual stages presented </w:t>
      </w:r>
      <w:r w:rsidRPr="00856D02">
        <w:lastRenderedPageBreak/>
        <w:t>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w:t>
      </w:r>
      <w:r w:rsidRPr="00856D02">
        <w:lastRenderedPageBreak/>
        <w:t xml:space="preserve">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362716BD" w14:textId="558F7A6F"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03D7FA70"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xml:space="preserve">, in that chunks are information that is grouped together to ensure that memory can be </w:t>
      </w:r>
      <w:r w:rsidR="00F837C6">
        <w:lastRenderedPageBreak/>
        <w:t>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lastRenderedPageBreak/>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1B99BFF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171C5D3D"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w:t>
      </w:r>
      <w:r w:rsidRPr="00856D02">
        <w:lastRenderedPageBreak/>
        <w:t xml:space="preserve">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14:paraId="3C20A1BB" w14:textId="5ABBD953"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The multiple ways 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w:t>
      </w:r>
      <w:r w:rsidR="00C076BC">
        <w:lastRenderedPageBreak/>
        <w:t xml:space="preserve">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14:paraId="4266E3A0" w14:textId="37EBD839" w:rsidR="006636E0" w:rsidRDefault="00AE6870" w:rsidP="00AE6870">
      <w:pPr>
        <w:spacing w:line="480" w:lineRule="auto"/>
        <w:jc w:val="center"/>
        <w:rPr>
          <w:b/>
        </w:rPr>
      </w:pPr>
      <w:r>
        <w:rPr>
          <w:b/>
        </w:rPr>
        <w:lastRenderedPageBreak/>
        <w:t>METHOD</w:t>
      </w:r>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3E326E56"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736B62D7" w:rsidR="00856D02" w:rsidRDefault="00856D02" w:rsidP="001E40DA">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 xml:space="preserve">shown black bold letters and told to remember the order in which they appear. For the math practice, they </w:t>
      </w:r>
      <w:r w:rsidR="00D20BD0">
        <w:t>were</w:t>
      </w:r>
      <w:r w:rsidR="00D20BD0" w:rsidRPr="00856D02">
        <w:t xml:space="preserve"> </w:t>
      </w:r>
      <w:r w:rsidRPr="00856D02">
        <w:t xml:space="preserve">given a math operation and told to identify whether the solution was true or false. For example, “IS 2X3 + 4 = 10” would be indicated as TRUE. After the practice portions, the participant then </w:t>
      </w:r>
      <w:r w:rsidRPr="00856D02">
        <w:lastRenderedPageBreak/>
        <w:t xml:space="preserve">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518FEB81" w14:textId="58E67F5C" w:rsidR="006636E0" w:rsidRDefault="006636E0" w:rsidP="00B11007">
      <w:pPr>
        <w:spacing w:line="480" w:lineRule="auto"/>
      </w:pPr>
      <w:r w:rsidRPr="00B11007">
        <w:rPr>
          <w:i/>
        </w:rPr>
        <w:t>Figure</w:t>
      </w:r>
      <w:r w:rsidRPr="00856D02">
        <w:t xml:space="preserve"> </w:t>
      </w:r>
      <w:r w:rsidRPr="00B11007">
        <w:rPr>
          <w:i/>
          <w:iCs/>
        </w:rPr>
        <w:t>1</w:t>
      </w:r>
      <w:r w:rsidRPr="00856D02">
        <w:t xml:space="preserve">. This screen demonstrates where the participant </w:t>
      </w:r>
      <w:r w:rsidR="00933E51">
        <w:rPr>
          <w:noProof/>
        </w:rPr>
        <w:t>would indicate the order of the presentation of the letters</w:t>
      </w:r>
      <w:r w:rsidR="00933E51">
        <w:t xml:space="preserve"> </w:t>
      </w:r>
      <w:r w:rsidRPr="00856D02">
        <w:t>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2E1CED85"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2C3C30E8" w:rsidR="006636E0" w:rsidRPr="00856D02" w:rsidRDefault="006636E0" w:rsidP="006636E0">
      <w:pPr>
        <w:spacing w:line="480" w:lineRule="auto"/>
      </w:pPr>
      <w:r w:rsidRPr="00856D02">
        <w:rPr>
          <w:i/>
        </w:rPr>
        <w:t>Figure 3.</w:t>
      </w:r>
      <w:r w:rsidRPr="00856D02">
        <w:t xml:space="preserve"> This is the practice problem included in the instructions for the APM</w:t>
      </w:r>
      <w:r w:rsidR="001E40DA">
        <w:t>.</w:t>
      </w:r>
    </w:p>
    <w:p w14:paraId="6F6CF82C" w14:textId="77777777" w:rsidR="00856D02" w:rsidRPr="00856D02" w:rsidRDefault="00856D02" w:rsidP="00D30470">
      <w:pPr>
        <w:spacing w:line="480" w:lineRule="auto"/>
        <w:ind w:firstLine="720"/>
      </w:pPr>
    </w:p>
    <w:p w14:paraId="04DF61ED" w14:textId="041AAD53"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hyperlink r:id="rId16" w:history="1">
        <w:r w:rsidRPr="00856D02">
          <w:rPr>
            <w:rStyle w:val="Hyperlink"/>
          </w:rPr>
          <w:t>www.TypingTest.com</w:t>
        </w:r>
      </w:hyperlink>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4F6470F4" w:rsidR="007915D4" w:rsidRPr="00856D02" w:rsidRDefault="007915D4" w:rsidP="007915D4">
      <w:pPr>
        <w:spacing w:line="480" w:lineRule="auto"/>
      </w:pPr>
      <w:r w:rsidRPr="00856D02">
        <w:rPr>
          <w:i/>
        </w:rPr>
        <w:t xml:space="preserve">Figure 4. </w:t>
      </w:r>
      <w:r w:rsidRPr="00856D02">
        <w:t>This figure is</w:t>
      </w:r>
      <w:r w:rsidR="001E40DA">
        <w:t xml:space="preserve"> part of</w:t>
      </w:r>
      <w:r w:rsidRPr="00856D02">
        <w:t xml:space="preserve"> the prompt all participants had to type verbatim.</w:t>
      </w:r>
    </w:p>
    <w:p w14:paraId="31DC75C0" w14:textId="77777777" w:rsidR="007915D4" w:rsidRDefault="007915D4" w:rsidP="007915D4">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42E55F4B" w:rsidR="00856D02" w:rsidRDefault="00856D02" w:rsidP="001E40DA">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for ease of measurement and access to more participants</w:t>
      </w:r>
      <w:r w:rsidRPr="00856D02">
        <w:t xml:space="preserve">. Participants would sign up for the foreign </w:t>
      </w:r>
      <w:r w:rsidRPr="00856D02">
        <w:lastRenderedPageBreak/>
        <w:t>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 xml:space="preserve">course sequence of foreign language requirement), and the point totals will be used as our measure of expertise. These scores will be translated into z-scores to be able to use a standardized metric for language expertise overall. </w:t>
      </w:r>
    </w:p>
    <w:p w14:paraId="06FF44BE" w14:textId="77777777" w:rsidR="00782498" w:rsidRPr="00856D02" w:rsidRDefault="00782498" w:rsidP="001E40DA">
      <w:pPr>
        <w:spacing w:line="480" w:lineRule="auto"/>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6AE9F520">
            <wp:extent cx="4815840" cy="332478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3258" cy="3343711"/>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702413F4"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w:t>
      </w:r>
      <w:r w:rsidR="00933E51">
        <w:t>course</w:t>
      </w:r>
      <w:r w:rsidR="00933E51" w:rsidRPr="00856D02">
        <w:t xml:space="preserve"> </w:t>
      </w:r>
      <w:r w:rsidRPr="00856D02">
        <w:t>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E5270B5" w:rsidR="00856D02" w:rsidRDefault="00856D02" w:rsidP="00EF7398">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14:paraId="6BBAB25B" w14:textId="77777777" w:rsidR="001C582C" w:rsidRDefault="001C582C" w:rsidP="001C582C">
      <w:pPr>
        <w:spacing w:line="480" w:lineRule="auto"/>
      </w:pPr>
    </w:p>
    <w:p w14:paraId="77B23767" w14:textId="6AA11A95" w:rsidR="001C582C" w:rsidRPr="007B24E1" w:rsidRDefault="001C582C" w:rsidP="001C582C">
      <w:pPr>
        <w:tabs>
          <w:tab w:val="left" w:pos="665"/>
        </w:tabs>
        <w:spacing w:line="480" w:lineRule="auto"/>
        <w:rPr>
          <w:bCs/>
        </w:rPr>
      </w:pPr>
      <w:r>
        <w:rPr>
          <w:bCs/>
          <w:i/>
          <w:iCs/>
        </w:rPr>
        <w:t xml:space="preserve">Table 1. </w:t>
      </w:r>
      <w:r>
        <w:rPr>
          <w:bCs/>
        </w:rPr>
        <w:t>This table demonstrates the order of tasks the participant completed in the non-foreign language section of the study.</w:t>
      </w:r>
    </w:p>
    <w:p w14:paraId="5C616807" w14:textId="77777777" w:rsidR="00EF7398" w:rsidRPr="00856D02" w:rsidRDefault="00EF7398" w:rsidP="001C582C">
      <w:pPr>
        <w:tabs>
          <w:tab w:val="left" w:pos="665"/>
        </w:tabs>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569EAE3D" w14:textId="635262B1" w:rsidR="00395A3D" w:rsidRDefault="001C582C" w:rsidP="00EF7398">
      <w:pPr>
        <w:tabs>
          <w:tab w:val="left" w:pos="665"/>
        </w:tabs>
        <w:spacing w:line="480" w:lineRule="auto"/>
        <w:rPr>
          <w:bCs/>
          <w:i/>
          <w:iCs/>
        </w:rPr>
      </w:pPr>
      <w:r>
        <w:rPr>
          <w:bCs/>
          <w:i/>
          <w:iCs/>
        </w:rPr>
        <w:t xml:space="preserve">Table 2. </w:t>
      </w:r>
      <w:r>
        <w:rPr>
          <w:bCs/>
        </w:rPr>
        <w:t xml:space="preserve">This table shows the order of tasks completed by the participant in the foreign language section of the study. </w:t>
      </w: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698522D2" w:rsidR="007B24E1" w:rsidRDefault="00395A3D" w:rsidP="00EF7398">
      <w:pPr>
        <w:tabs>
          <w:tab w:val="left" w:pos="665"/>
        </w:tabs>
        <w:rPr>
          <w:b/>
        </w:rPr>
      </w:pPr>
      <w:r>
        <w:rPr>
          <w:b/>
        </w:rPr>
        <w:br w:type="textWrapping" w:clear="all"/>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7777777" w:rsidR="008B7900" w:rsidRPr="00856D02" w:rsidRDefault="008B7900" w:rsidP="00F8123A">
      <w:pPr>
        <w:spacing w:line="480" w:lineRule="auto"/>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46F0795F"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 xml:space="preserve">OSPAN for those participants </w:t>
      </w:r>
      <w:bookmarkStart w:id="3" w:name="_GoBack"/>
      <w:r w:rsidR="00B760E2" w:rsidRPr="00856D02">
        <w:rPr>
          <w:bCs/>
          <w:iCs/>
        </w:rPr>
        <w:t xml:space="preserve">was </w:t>
      </w:r>
      <w:bookmarkEnd w:id="3"/>
      <w:r w:rsidR="00B760E2" w:rsidRPr="00856D02">
        <w:rPr>
          <w:bCs/>
          <w:iCs/>
        </w:rPr>
        <w:t>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xml:space="preserve">. For the French placement </w:t>
      </w:r>
      <w:proofErr w:type="gramStart"/>
      <w:r w:rsidR="00B760E2">
        <w:rPr>
          <w:bCs/>
          <w:iCs/>
        </w:rPr>
        <w:t>exam</w:t>
      </w:r>
      <w:proofErr w:type="gramEnd"/>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w:t>
      </w:r>
      <w:proofErr w:type="gramStart"/>
      <w:r w:rsidR="006679DF">
        <w:rPr>
          <w:bCs/>
          <w:iCs/>
        </w:rPr>
        <w:t>exam</w:t>
      </w:r>
      <w:proofErr w:type="gramEnd"/>
      <w:r w:rsidR="006679DF">
        <w:rPr>
          <w:bCs/>
          <w:iCs/>
        </w:rPr>
        <w:t xml:space="preserve">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14:paraId="40007FE2" w14:textId="7CB6C467"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00652A72" w14:textId="77777777" w:rsidR="00856D02" w:rsidRPr="00856D02" w:rsidRDefault="00856D02" w:rsidP="00AE6870">
      <w:pPr>
        <w:spacing w:line="480" w:lineRule="auto"/>
        <w:rPr>
          <w:bCs/>
        </w:rPr>
      </w:pPr>
      <w:r w:rsidRPr="00856D02">
        <w:rPr>
          <w:b/>
        </w:rPr>
        <w:t>Hypothesis Tests</w:t>
      </w:r>
    </w:p>
    <w:p w14:paraId="7D3866AB" w14:textId="23D83914" w:rsidR="002B6B34" w:rsidRDefault="00856D02" w:rsidP="002B6B34">
      <w:pPr>
        <w:spacing w:line="480" w:lineRule="auto"/>
        <w:ind w:firstLine="720"/>
        <w:rPr>
          <w:bCs/>
        </w:rPr>
      </w:pPr>
      <w:r w:rsidRPr="00856D02">
        <w:rPr>
          <w:bCs/>
        </w:rPr>
        <w:lastRenderedPageBreak/>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The first was to confirm the relationship between the APM and the 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10)</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11)</w:t>
      </w:r>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12)</w:t>
      </w:r>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3">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4">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5">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492441EF" w14:textId="0342BA8C"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w:t>
      </w:r>
      <w:r w:rsidRPr="00856D02">
        <w:lastRenderedPageBreak/>
        <w:t xml:space="preserve">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14:paraId="3662BB87" w14:textId="7270B09F" w:rsidR="00856D02" w:rsidRDefault="00EA64F7" w:rsidP="002B6B34">
      <w:pPr>
        <w:spacing w:line="480" w:lineRule="auto"/>
        <w:ind w:firstLine="720"/>
      </w:pPr>
      <w:r>
        <w:t xml:space="preserve">Given the potential low effort from participants who did not complete the 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0AC34371"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and the 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90411CA"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7FE967A3"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proofErr w:type="gramStart"/>
      <w:r w:rsidR="00A90BFA">
        <w:rPr>
          <w:bCs/>
        </w:rPr>
        <w:t>studies  (</w:t>
      </w:r>
      <w:proofErr w:type="gramEnd"/>
      <w:r w:rsidR="00A90BFA">
        <w:rPr>
          <w:bCs/>
        </w:rPr>
        <w:t xml:space="preserve">e.g., </w:t>
      </w:r>
      <w:r>
        <w:rPr>
          <w:bCs/>
        </w:rPr>
        <w:t xml:space="preserve"> chess or physics</w:t>
      </w:r>
      <w:ins w:id="4" w:author="Melissa Fallone" w:date="2019-07-20T16:34:00Z">
        <w:r w:rsidR="00A90BFA">
          <w:rPr>
            <w:bCs/>
          </w:rPr>
          <w:t>)</w:t>
        </w:r>
      </w:ins>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76F0F025" w14:textId="0938B28B" w:rsidR="00F93E7B" w:rsidRDefault="00F93E7B" w:rsidP="00AF2E72">
      <w:pPr>
        <w:spacing w:line="480" w:lineRule="auto"/>
        <w:rPr>
          <w:b/>
        </w:rPr>
      </w:pPr>
      <w:r>
        <w:rPr>
          <w:b/>
        </w:rPr>
        <w:t>C</w:t>
      </w:r>
      <w:r w:rsidR="00AF2E72">
        <w:rPr>
          <w:b/>
        </w:rPr>
        <w:t>onclusion</w:t>
      </w:r>
    </w:p>
    <w:p w14:paraId="06364230" w14:textId="4BE88D6B"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14:paraId="1929B111" w14:textId="69516ECB"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 xml:space="preserve">or </w:t>
      </w:r>
      <w:proofErr w:type="gramStart"/>
      <w:r w:rsidR="004C061A">
        <w:rPr>
          <w:bCs/>
        </w:rPr>
        <w:t>else</w:t>
      </w:r>
      <w:proofErr w:type="gramEnd"/>
      <w:r w:rsidR="004C061A">
        <w:rPr>
          <w:bCs/>
        </w:rPr>
        <w:t xml:space="preserv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significant results (</w:t>
      </w:r>
      <w:r w:rsidR="00627691">
        <w:rPr>
          <w:bCs/>
          <w:i/>
          <w:iCs/>
        </w:rPr>
        <w:t>p</w:t>
      </w:r>
      <w:r w:rsidR="00627691">
        <w:rPr>
          <w:bCs/>
        </w:rPr>
        <w:t xml:space="preserve"> &gt; .05) were not getting published. In turn, this caused those papers with </w:t>
      </w:r>
      <w:r w:rsidR="00627691">
        <w:rPr>
          <w:bCs/>
        </w:rPr>
        <w:lastRenderedPageBreak/>
        <w:t xml:space="preserve">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14:paraId="210918E2" w14:textId="507D3156" w:rsidR="00AE6870" w:rsidRPr="00AE6870" w:rsidRDefault="00AE6870" w:rsidP="00AE6870">
      <w:pPr>
        <w:ind w:firstLine="720"/>
      </w:pPr>
    </w:p>
    <w:p w14:paraId="4D66DDD6" w14:textId="1A6DCE0E" w:rsidR="00627691" w:rsidRDefault="00627691">
      <w:pPr>
        <w:rPr>
          <w:b/>
          <w:bCs/>
        </w:rPr>
      </w:pPr>
      <w:r>
        <w:rPr>
          <w:b/>
          <w:bCs/>
        </w:rPr>
        <w:br w:type="page"/>
      </w:r>
    </w:p>
    <w:p w14:paraId="42D1FC30" w14:textId="6F7A99B0"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54F22A72" w:rsidR="00856D02" w:rsidRDefault="00856D02" w:rsidP="00D30470">
      <w:pPr>
        <w:spacing w:line="480" w:lineRule="auto"/>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69534123" w14:textId="7A6DEBE4" w:rsidR="007F0A82" w:rsidRPr="008110AB" w:rsidRDefault="007F0A82" w:rsidP="00D30470">
      <w:pPr>
        <w:spacing w:line="480" w:lineRule="auto"/>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4F1EEE29" w14:textId="4426081D" w:rsidR="00570658" w:rsidRPr="00856D02" w:rsidRDefault="00570658" w:rsidP="00570658">
      <w:pPr>
        <w:spacing w:line="480" w:lineRule="auto"/>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0AF6AB41" w:rsidR="00856D02" w:rsidRDefault="00856D02" w:rsidP="00D30470">
      <w:pPr>
        <w:spacing w:line="480" w:lineRule="auto"/>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w:t>
      </w:r>
      <w:r w:rsidRPr="00856D02">
        <w:lastRenderedPageBreak/>
        <w:t xml:space="preserve">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34149363" w:rsidR="00570658" w:rsidRPr="00F93E7B" w:rsidRDefault="00570658" w:rsidP="00570658">
      <w:pPr>
        <w:spacing w:line="480" w:lineRule="auto"/>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7DDB1F87" w14:textId="144F7E30" w:rsidR="008E78DC" w:rsidRPr="00856D02" w:rsidRDefault="008E78DC" w:rsidP="00570658">
      <w:pPr>
        <w:spacing w:line="480" w:lineRule="auto"/>
        <w:ind w:left="720" w:hanging="720"/>
      </w:pPr>
      <w:r w:rsidRPr="008E78DC">
        <w:lastRenderedPageBreak/>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367B60C6" w:rsidR="00570658" w:rsidRDefault="00570658" w:rsidP="00EB3757">
      <w:pPr>
        <w:spacing w:line="480" w:lineRule="auto"/>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32346AB0" w:rsid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1FEDAC7E" w14:textId="0B161AAD" w:rsidR="008110AB" w:rsidRPr="008110AB" w:rsidRDefault="008110AB" w:rsidP="00D30470">
      <w:pPr>
        <w:spacing w:line="480" w:lineRule="auto"/>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t>
      </w:r>
      <w:r w:rsidRPr="00856D02">
        <w:lastRenderedPageBreak/>
        <w:t xml:space="preserve">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0098867F" w14:textId="390085DC" w:rsidR="00EF7398" w:rsidRDefault="00EF7398" w:rsidP="00F86DF9">
      <w:pPr>
        <w:spacing w:line="480" w:lineRule="auto"/>
        <w:jc w:val="center"/>
        <w:rPr>
          <w:b/>
          <w:bCs/>
        </w:rPr>
      </w:pPr>
      <w:r w:rsidRPr="00EF7398">
        <w:rPr>
          <w:b/>
          <w:bCs/>
        </w:rPr>
        <w:lastRenderedPageBreak/>
        <w:t xml:space="preserve">APPENDIX </w:t>
      </w: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9ED56" w14:textId="77777777" w:rsidR="008611BF" w:rsidRDefault="008611BF">
      <w:r>
        <w:separator/>
      </w:r>
    </w:p>
  </w:endnote>
  <w:endnote w:type="continuationSeparator" w:id="0">
    <w:p w14:paraId="63062B78" w14:textId="77777777" w:rsidR="008611BF" w:rsidRDefault="00861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8F2EBF" w:rsidRDefault="008F2EBF"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8F2EBF" w:rsidRDefault="008F2EBF"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298BC0F2" w:rsidR="008F2EBF" w:rsidRDefault="008F2EBF">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F7C4D" w14:textId="77777777" w:rsidR="008611BF" w:rsidRDefault="008611BF">
      <w:r>
        <w:separator/>
      </w:r>
    </w:p>
  </w:footnote>
  <w:footnote w:type="continuationSeparator" w:id="0">
    <w:p w14:paraId="2AE80577" w14:textId="77777777" w:rsidR="008611BF" w:rsidRDefault="008611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19"/>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Melissa Fallone">
    <w15:presenceInfo w15:providerId="None" w15:userId="Melissa Fallo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3D13"/>
    <w:rsid w:val="000A0018"/>
    <w:rsid w:val="000A1035"/>
    <w:rsid w:val="000A36CD"/>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968A8"/>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D420D"/>
    <w:rsid w:val="004E087C"/>
    <w:rsid w:val="004E157B"/>
    <w:rsid w:val="004E1E1B"/>
    <w:rsid w:val="004E1FC2"/>
    <w:rsid w:val="004E3EFE"/>
    <w:rsid w:val="004E4645"/>
    <w:rsid w:val="004E617A"/>
    <w:rsid w:val="004E6C65"/>
    <w:rsid w:val="004E79D1"/>
    <w:rsid w:val="004F3A8E"/>
    <w:rsid w:val="004F3D93"/>
    <w:rsid w:val="00505644"/>
    <w:rsid w:val="00506529"/>
    <w:rsid w:val="00513F49"/>
    <w:rsid w:val="0051433D"/>
    <w:rsid w:val="0051652F"/>
    <w:rsid w:val="0052508F"/>
    <w:rsid w:val="00526335"/>
    <w:rsid w:val="00531A96"/>
    <w:rsid w:val="00531C1B"/>
    <w:rsid w:val="00531EE3"/>
    <w:rsid w:val="00532FA3"/>
    <w:rsid w:val="0053772F"/>
    <w:rsid w:val="0054486E"/>
    <w:rsid w:val="00544C78"/>
    <w:rsid w:val="0054516A"/>
    <w:rsid w:val="00545C78"/>
    <w:rsid w:val="00547572"/>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78DC"/>
    <w:rsid w:val="008E78E8"/>
    <w:rsid w:val="008F1F4B"/>
    <w:rsid w:val="008F25DF"/>
    <w:rsid w:val="008F2EBF"/>
    <w:rsid w:val="008F33B8"/>
    <w:rsid w:val="008F7F2A"/>
    <w:rsid w:val="00900417"/>
    <w:rsid w:val="00900F79"/>
    <w:rsid w:val="00911471"/>
    <w:rsid w:val="00912DF4"/>
    <w:rsid w:val="009136A4"/>
    <w:rsid w:val="0091676A"/>
    <w:rsid w:val="009206CB"/>
    <w:rsid w:val="0092071B"/>
    <w:rsid w:val="00920986"/>
    <w:rsid w:val="0092121A"/>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5C64"/>
    <w:rsid w:val="00A7750A"/>
    <w:rsid w:val="00A83CC5"/>
    <w:rsid w:val="00A8667D"/>
    <w:rsid w:val="00A90BFA"/>
    <w:rsid w:val="00A94FB2"/>
    <w:rsid w:val="00A95B67"/>
    <w:rsid w:val="00A966D9"/>
    <w:rsid w:val="00AA3B77"/>
    <w:rsid w:val="00AA421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1F73"/>
    <w:rsid w:val="00B03440"/>
    <w:rsid w:val="00B0702B"/>
    <w:rsid w:val="00B11007"/>
    <w:rsid w:val="00B11D14"/>
    <w:rsid w:val="00B11EB6"/>
    <w:rsid w:val="00B138B7"/>
    <w:rsid w:val="00B14D07"/>
    <w:rsid w:val="00B15684"/>
    <w:rsid w:val="00B15D14"/>
    <w:rsid w:val="00B171FC"/>
    <w:rsid w:val="00B17F83"/>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6C6C"/>
    <w:rsid w:val="00D07456"/>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40C2"/>
    <w:rsid w:val="00E85AD2"/>
    <w:rsid w:val="00E9201A"/>
    <w:rsid w:val="00E92E1C"/>
    <w:rsid w:val="00E92E4C"/>
    <w:rsid w:val="00E95DB4"/>
    <w:rsid w:val="00E9671E"/>
    <w:rsid w:val="00E9690A"/>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2879"/>
    <w:rsid w:val="00EE4C86"/>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tiff"/><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hyperlink" Target="http://www.TypingTest.com"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0.jpeg"/><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2.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CD24B09-CF7A-FA4A-A9CB-053FB00EB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45</TotalTime>
  <Pages>40</Pages>
  <Words>7223</Words>
  <Characters>41177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48304</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6</cp:revision>
  <cp:lastPrinted>2018-10-05T18:38:00Z</cp:lastPrinted>
  <dcterms:created xsi:type="dcterms:W3CDTF">2019-07-21T18:16:00Z</dcterms:created>
  <dcterms:modified xsi:type="dcterms:W3CDTF">2019-07-21T22:34:00Z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