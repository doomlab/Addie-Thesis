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7869F9B" w:rsidR="00E36579" w:rsidRPr="007B01B1" w:rsidRDefault="00C61FFB" w:rsidP="00C61FFB">
      <w:pPr>
        <w:jc w:val="center"/>
      </w:pPr>
      <w:r w:rsidRPr="007B01B1">
        <w:t>Copyright 201</w:t>
      </w:r>
      <w:r w:rsidR="00EA76A7" w:rsidRPr="007B01B1">
        <w:t xml:space="preserve">9 by </w:t>
      </w:r>
      <w:r w:rsidR="00BA35D2">
        <w:t xml:space="preserve">Addie </w:t>
      </w:r>
      <w:r w:rsidR="0007528B">
        <w:t xml:space="preserve">J. </w:t>
      </w:r>
      <w:r w:rsidR="00BA35D2">
        <w:t>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1259526B" w14:textId="77777777" w:rsidR="00EF141A" w:rsidRDefault="00EF141A" w:rsidP="00EF141A">
      <w:pPr>
        <w:spacing w:line="480" w:lineRule="auto"/>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p>
    <w:p w14:paraId="07BB7C3C" w14:textId="77777777" w:rsidR="00EF141A" w:rsidRDefault="00EF141A" w:rsidP="00EF141A">
      <w:pPr>
        <w:spacing w:line="480" w:lineRule="auto"/>
        <w:rPr>
          <w:bCs/>
        </w:rPr>
      </w:pPr>
    </w:p>
    <w:p w14:paraId="3E99C777" w14:textId="77777777" w:rsidR="00EF141A" w:rsidRDefault="00EF141A" w:rsidP="00EF141A">
      <w:pPr>
        <w:spacing w:line="480" w:lineRule="auto"/>
        <w:rPr>
          <w:bCs/>
        </w:rPr>
      </w:pPr>
      <w:r>
        <w:rPr>
          <w:bCs/>
        </w:rPr>
        <w:t>Dr. Melissa Fallone and Dr. Dana Paliliunas for their continuous support with this thesis. They have guided me to be a better researcher, to watch mistakes as I write, to be mindful of how others may interpret my work.</w:t>
      </w:r>
    </w:p>
    <w:p w14:paraId="2C85E684" w14:textId="77777777" w:rsidR="00EF141A" w:rsidRDefault="00EF141A" w:rsidP="00EF141A">
      <w:pPr>
        <w:spacing w:line="480" w:lineRule="auto"/>
        <w:rPr>
          <w:bCs/>
        </w:rPr>
      </w:pPr>
    </w:p>
    <w:p w14:paraId="27E917F7" w14:textId="77777777" w:rsidR="00EF141A" w:rsidRDefault="00EF141A" w:rsidP="00EF141A">
      <w:pPr>
        <w:spacing w:line="480" w:lineRule="auto"/>
        <w:rPr>
          <w:bCs/>
        </w:rPr>
      </w:pPr>
      <w:r>
        <w:rPr>
          <w:bCs/>
        </w:rPr>
        <w:t xml:space="preserve">Dr. Jon Mandracchia and Dr. Benjamin England, for without them I would not have contributed to research projects before starting my graduate studies. </w:t>
      </w:r>
    </w:p>
    <w:p w14:paraId="3449398B" w14:textId="77777777" w:rsidR="00EF141A" w:rsidRDefault="00EF141A" w:rsidP="00EF141A">
      <w:pPr>
        <w:spacing w:line="480" w:lineRule="auto"/>
        <w:rPr>
          <w:bCs/>
        </w:rPr>
      </w:pPr>
    </w:p>
    <w:p w14:paraId="78316907" w14:textId="77777777" w:rsidR="00EF141A" w:rsidRPr="00A679FD" w:rsidRDefault="00EF141A" w:rsidP="00EF141A">
      <w:pPr>
        <w:spacing w:line="480" w:lineRule="auto"/>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bookmarkStart w:id="1" w:name="_GoBack"/>
      <w:bookmarkEnd w:id="1"/>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b/>
        </w:rPr>
      </w:pPr>
      <w:r>
        <w:rPr>
          <w:b/>
        </w:rPr>
        <w:br w:type="page"/>
      </w:r>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7B3150B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7915D4">
              <w:rPr>
                <w:rFonts w:ascii="Times New Roman" w:hAnsi="Times New Roman"/>
              </w:rPr>
              <w:t>1</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7915D4">
              <w:rPr>
                <w:rFonts w:ascii="Times New Roman" w:hAnsi="Times New Roman"/>
              </w:rPr>
              <w:t>1</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proofErr w:type="gramStart"/>
            <w:r>
              <w:rPr>
                <w:rFonts w:ascii="Times New Roman" w:hAnsi="Times New Roman"/>
              </w:rPr>
              <w:t>Page  2</w:t>
            </w:r>
            <w:r w:rsidR="007915D4">
              <w:rPr>
                <w:rFonts w:ascii="Times New Roman" w:hAnsi="Times New Roman"/>
              </w:rPr>
              <w:t>3</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9F3E69">
              <w:rPr>
                <w:rFonts w:ascii="Times New Roman" w:hAnsi="Times New Roman"/>
              </w:rPr>
              <w:t>4</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29</w:t>
            </w:r>
            <w:proofErr w:type="gramEnd"/>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proofErr w:type="gramStart"/>
            <w:r>
              <w:rPr>
                <w:rFonts w:ascii="Times New Roman" w:hAnsi="Times New Roman"/>
              </w:rPr>
              <w:t xml:space="preserve">Page </w:t>
            </w:r>
            <w:r w:rsidR="009F3E69">
              <w:rPr>
                <w:rFonts w:ascii="Times New Roman" w:hAnsi="Times New Roman"/>
              </w:rPr>
              <w:t xml:space="preserve"> 29</w:t>
            </w:r>
            <w:proofErr w:type="gramEnd"/>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11C8FD60" w14:textId="0B39333F" w:rsidR="0007528B" w:rsidRDefault="0007528B">
      <w:r>
        <w:br w:type="page"/>
      </w:r>
    </w:p>
    <w:p w14:paraId="591C7926" w14:textId="757C9031" w:rsidR="0007528B" w:rsidRPr="00C1662F" w:rsidRDefault="0007528B" w:rsidP="0007528B">
      <w:pPr>
        <w:tabs>
          <w:tab w:val="left" w:pos="7920"/>
          <w:tab w:val="left" w:pos="8010"/>
        </w:tabs>
        <w:jc w:val="center"/>
        <w:rPr>
          <w:b/>
        </w:rPr>
      </w:pPr>
      <w:r>
        <w:rPr>
          <w:b/>
        </w:rPr>
        <w:lastRenderedPageBreak/>
        <w:t>APPENDIX</w:t>
      </w:r>
    </w:p>
    <w:p w14:paraId="34608AE9" w14:textId="77777777" w:rsidR="0007528B" w:rsidRDefault="0007528B" w:rsidP="0007528B">
      <w:pPr>
        <w:tabs>
          <w:tab w:val="left" w:pos="7920"/>
          <w:tab w:val="left" w:pos="8010"/>
        </w:tabs>
        <w:jc w:val="center"/>
        <w:rPr>
          <w:b/>
        </w:rPr>
      </w:pPr>
    </w:p>
    <w:p w14:paraId="76BDD9E5" w14:textId="77777777" w:rsidR="0007528B" w:rsidRPr="0057541A" w:rsidRDefault="0007528B" w:rsidP="0007528B">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07528B" w:rsidRPr="0057541A" w14:paraId="2218B9C7" w14:textId="77777777" w:rsidTr="008F2EBF">
        <w:trPr>
          <w:trHeight w:val="282"/>
        </w:trPr>
        <w:tc>
          <w:tcPr>
            <w:tcW w:w="7110" w:type="dxa"/>
          </w:tcPr>
          <w:p w14:paraId="6C5D0A71" w14:textId="17F65D2E" w:rsidR="0007528B" w:rsidRPr="0057541A" w:rsidRDefault="0007528B" w:rsidP="008F2EBF">
            <w:pPr>
              <w:ind w:left="-15"/>
              <w:rPr>
                <w:rFonts w:ascii="Times New Roman" w:hAnsi="Times New Roman"/>
              </w:rPr>
            </w:pPr>
            <w:r>
              <w:rPr>
                <w:rFonts w:ascii="Times New Roman" w:hAnsi="Times New Roman"/>
              </w:rPr>
              <w:t>Appendix A. Human Subjects IRB Approval</w:t>
            </w:r>
          </w:p>
        </w:tc>
        <w:tc>
          <w:tcPr>
            <w:tcW w:w="2340" w:type="dxa"/>
          </w:tcPr>
          <w:p w14:paraId="486692C0" w14:textId="5B777EB2" w:rsidR="0007528B" w:rsidRPr="0057541A" w:rsidRDefault="0007528B" w:rsidP="008F2EBF">
            <w:pPr>
              <w:ind w:left="796"/>
              <w:rPr>
                <w:rFonts w:ascii="Times New Roman" w:hAnsi="Times New Roman"/>
              </w:rPr>
            </w:pPr>
            <w:r>
              <w:rPr>
                <w:rFonts w:ascii="Times New Roman" w:hAnsi="Times New Roman"/>
              </w:rPr>
              <w:t>Page 31</w:t>
            </w:r>
          </w:p>
        </w:tc>
      </w:tr>
      <w:tr w:rsidR="0007528B" w:rsidRPr="0057541A" w14:paraId="68FF2F58" w14:textId="77777777" w:rsidTr="008F2EBF">
        <w:trPr>
          <w:trHeight w:val="282"/>
        </w:trPr>
        <w:tc>
          <w:tcPr>
            <w:tcW w:w="7110" w:type="dxa"/>
          </w:tcPr>
          <w:p w14:paraId="299BBB98" w14:textId="77777777" w:rsidR="0007528B" w:rsidRPr="0057541A" w:rsidRDefault="0007528B" w:rsidP="008F2EBF">
            <w:pPr>
              <w:ind w:left="877" w:hanging="877"/>
              <w:rPr>
                <w:rFonts w:ascii="Times New Roman" w:hAnsi="Times New Roman"/>
              </w:rPr>
            </w:pPr>
          </w:p>
        </w:tc>
        <w:tc>
          <w:tcPr>
            <w:tcW w:w="2340" w:type="dxa"/>
          </w:tcPr>
          <w:p w14:paraId="567887D1" w14:textId="77777777" w:rsidR="0007528B" w:rsidRPr="0057541A" w:rsidRDefault="0007528B" w:rsidP="008F2EBF">
            <w:pPr>
              <w:ind w:left="792"/>
              <w:jc w:val="right"/>
              <w:rPr>
                <w:rFonts w:ascii="Times New Roman" w:hAnsi="Times New Roman"/>
              </w:rPr>
            </w:pPr>
          </w:p>
        </w:tc>
      </w:tr>
    </w:tbl>
    <w:p w14:paraId="77B6483E" w14:textId="77777777" w:rsidR="0007528B" w:rsidRDefault="0007528B" w:rsidP="0007528B">
      <w:pPr>
        <w:tabs>
          <w:tab w:val="right" w:leader="dot" w:pos="8640"/>
        </w:tabs>
        <w:jc w:val="center"/>
        <w:rPr>
          <w:b/>
        </w:rPr>
      </w:pPr>
    </w:p>
    <w:p w14:paraId="58C11BF5"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Conway, Cowan, Bunting, Therriault,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r w:rsidR="00526335" w:rsidRPr="00856D02">
        <w:t>Grouvier, 2010</w:t>
      </w:r>
      <w:r w:rsidR="00A75C64">
        <w:rPr>
          <w:bCs/>
        </w:rPr>
        <w:t xml:space="preserve">; </w:t>
      </w:r>
      <w:r w:rsidR="00526335" w:rsidRPr="00856D02">
        <w:t xml:space="preserve">Yuan, Steedle, Shavelson, Alonzo, </w:t>
      </w:r>
      <w:r w:rsidR="00526335">
        <w:t xml:space="preserve">&amp; </w:t>
      </w:r>
      <w:r w:rsidR="00526335" w:rsidRPr="00856D02">
        <w:t>Oppezzo, 2006</w:t>
      </w:r>
      <w:r w:rsidR="00A75C64">
        <w:rPr>
          <w:bCs/>
        </w:rPr>
        <w:t xml:space="preserve">). There are also many studies looking at working memory and expertise (Chase &amp; Simon, 1973; </w:t>
      </w:r>
      <w:r w:rsidR="00526335" w:rsidRPr="00856D02">
        <w:t>Chi, Feltovich,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4563EEB2" w14:textId="6BD6EF28"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5A395AAA" w:rsidR="00856D02" w:rsidRPr="00856D02" w:rsidRDefault="00856D02" w:rsidP="00DE3C8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13C35316"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Mathy, Chekaf,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 xml:space="preserve">(Schmiedek, Hildebrandt, Lovden, Wilhelm, &amp; Lindenberger,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Heitz,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given a sample trial of math problem where they are told to remember a letter after answering </w:t>
      </w:r>
      <w:r w:rsidRPr="00856D02">
        <w:lastRenderedPageBreak/>
        <w:t>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 xml:space="preserve">The N-Back task was created in the late 1950’s (Kirchner, 1958). The idea behind this task was to measure short-term memory retention. It consists of different visual stages presented </w:t>
      </w:r>
      <w:r w:rsidRPr="00856D02">
        <w:lastRenderedPageBreak/>
        <w:t>to the participant (</w:t>
      </w:r>
      <w:r w:rsidR="007743E4" w:rsidRPr="00570658">
        <w:t xml:space="preserve">Gajewski, Hanisch, Falkenstein, Thönes, &amp; Wascher,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r w:rsidRPr="00856D02">
        <w:t>Bors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w:t>
      </w:r>
      <w:r w:rsidRPr="00856D02">
        <w:lastRenderedPageBreak/>
        <w:t xml:space="preserve">time restriction, five minutes for </w:t>
      </w:r>
      <w:r w:rsidR="00FB1770">
        <w:t>s</w:t>
      </w:r>
      <w:r w:rsidRPr="00856D02">
        <w:t xml:space="preserve">et one or forty minutes for </w:t>
      </w:r>
      <w:r w:rsidR="00FB1770">
        <w:t>s</w:t>
      </w:r>
      <w:r w:rsidR="00FB1770" w:rsidRPr="00856D02">
        <w:t xml:space="preserve">et </w:t>
      </w:r>
      <w:r w:rsidRPr="00856D02">
        <w:t>two (Bors, &amp; Stokes, 1998). The time restrict</w:t>
      </w:r>
      <w:r w:rsidR="00FB1770">
        <w:t>ion</w:t>
      </w:r>
      <w:r w:rsidRPr="00856D02">
        <w:t>s could be used as an assessment of intellectual efficiency, without the time restrictions it can be used to evaluate clear thinking.</w:t>
      </w:r>
    </w:p>
    <w:p w14:paraId="362716BD" w14:textId="558F7A6F"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xml:space="preserve">, in that chunks are information that is grouped together to ensure that memory can be </w:t>
      </w:r>
      <w:r w:rsidR="00F837C6">
        <w:lastRenderedPageBreak/>
        <w:t>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lastRenderedPageBreak/>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r w:rsidRPr="00856D02">
        <w:t xml:space="preserve">Grabner, Neubauer, and Stern (2006) looked at the impact of intelligence and expertise on performance and neural efficiency. The authors recruited chess players for their study. The </w:t>
      </w:r>
      <w:r w:rsidRPr="00856D02">
        <w:lastRenderedPageBreak/>
        <w:t>participants had to complete psychometric tests which included: the NEO-Five-Factor-Inventory, state anxiety test, a mood questionnaire, and the Intelligenz-Struktur-Test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The multiple ways 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w:t>
      </w:r>
      <w:r w:rsidR="00C076BC">
        <w:lastRenderedPageBreak/>
        <w:t xml:space="preserve">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4266E3A0" w14:textId="37EBD839" w:rsidR="006636E0" w:rsidRDefault="00AE6870" w:rsidP="00AE6870">
      <w:pPr>
        <w:spacing w:line="480" w:lineRule="auto"/>
        <w:jc w:val="center"/>
        <w:rPr>
          <w:b/>
        </w:rPr>
      </w:pPr>
      <w:r>
        <w:rPr>
          <w:b/>
        </w:rPr>
        <w:lastRenderedPageBreak/>
        <w:t>METHOD</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3E326E56"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736B62D7" w:rsidR="00856D02" w:rsidRDefault="00856D02" w:rsidP="001E40DA">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 xml:space="preserve">shown black bold letters and told to remember the order in which they appear. For the math practice, they </w:t>
      </w:r>
      <w:r w:rsidR="00D20BD0">
        <w:t>were</w:t>
      </w:r>
      <w:r w:rsidR="00D20BD0" w:rsidRPr="00856D02">
        <w:t xml:space="preserve"> </w:t>
      </w:r>
      <w:r w:rsidRPr="00856D02">
        <w:t xml:space="preserve">given a math operation and told to identify whether the solution was true or false. For example, “IS 2X3 + 4 = 10” would be indicated as TRUE. After the practice portions, the participant then </w:t>
      </w:r>
      <w:r w:rsidRPr="00856D02">
        <w:lastRenderedPageBreak/>
        <w:t xml:space="preserve">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58E67F5C" w:rsidR="006636E0" w:rsidRDefault="006636E0" w:rsidP="00B11007">
      <w:pPr>
        <w:spacing w:line="480" w:lineRule="auto"/>
      </w:pPr>
      <w:r w:rsidRPr="00B11007">
        <w:rPr>
          <w:i/>
        </w:rPr>
        <w:t>Figure</w:t>
      </w:r>
      <w:r w:rsidRPr="00856D02">
        <w:t xml:space="preserve"> </w:t>
      </w:r>
      <w:r w:rsidRPr="00B11007">
        <w:rPr>
          <w:i/>
          <w:iCs/>
        </w:rPr>
        <w:t>1</w:t>
      </w:r>
      <w:r w:rsidRPr="00856D02">
        <w:t xml:space="preserve">. This screen demonstrates where the participant </w:t>
      </w:r>
      <w:r w:rsidR="00933E51">
        <w:rPr>
          <w:noProof/>
        </w:rPr>
        <w:t>would indicate the order of the presentation of the letters</w:t>
      </w:r>
      <w:r w:rsidR="00933E51">
        <w:t xml:space="preserve"> </w:t>
      </w:r>
      <w:r w:rsidRPr="00856D02">
        <w:t>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2C3C30E8" w:rsidR="006636E0" w:rsidRPr="00856D02" w:rsidRDefault="006636E0" w:rsidP="006636E0">
      <w:pPr>
        <w:spacing w:line="480" w:lineRule="auto"/>
      </w:pPr>
      <w:r w:rsidRPr="00856D02">
        <w:rPr>
          <w:i/>
        </w:rPr>
        <w:t>Figure 3.</w:t>
      </w:r>
      <w:r w:rsidRPr="00856D02">
        <w:t xml:space="preserve"> This is the practice problem included in the instructions for the APM</w:t>
      </w:r>
      <w:r w:rsidR="001E40DA">
        <w:t>.</w:t>
      </w:r>
    </w:p>
    <w:p w14:paraId="6F6CF82C" w14:textId="77777777" w:rsidR="00856D02" w:rsidRPr="00856D02" w:rsidRDefault="00856D02" w:rsidP="00D30470">
      <w:pPr>
        <w:spacing w:line="480" w:lineRule="auto"/>
        <w:ind w:firstLine="720"/>
      </w:pPr>
    </w:p>
    <w:p w14:paraId="04DF61ED" w14:textId="041AAD53"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hyperlink r:id="rId16"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4F6470F4" w:rsidR="007915D4" w:rsidRPr="00856D02" w:rsidRDefault="007915D4" w:rsidP="007915D4">
      <w:pPr>
        <w:spacing w:line="480" w:lineRule="auto"/>
      </w:pPr>
      <w:r w:rsidRPr="00856D02">
        <w:rPr>
          <w:i/>
        </w:rPr>
        <w:t xml:space="preserve">Figure 4. </w:t>
      </w:r>
      <w:r w:rsidRPr="00856D02">
        <w:t>This figure is</w:t>
      </w:r>
      <w:r w:rsidR="001E40DA">
        <w:t xml:space="preserve"> part of</w:t>
      </w:r>
      <w:r w:rsidRPr="00856D02">
        <w:t xml:space="preserve">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42E55F4B" w:rsidR="00856D02" w:rsidRDefault="00856D02" w:rsidP="001E40DA">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xml:space="preserve">. Participants would sign up for the foreign </w:t>
      </w:r>
      <w:r w:rsidRPr="00856D02">
        <w:lastRenderedPageBreak/>
        <w:t>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 xml:space="preserve">course sequence of foreign language requirement), and the point totals will be used as our measure of expertise. These scores will be translated into z-scores to be able to use a standardized metric for language expertise overall. </w:t>
      </w:r>
    </w:p>
    <w:p w14:paraId="06FF44BE" w14:textId="77777777" w:rsidR="00782498" w:rsidRPr="00856D02" w:rsidRDefault="00782498" w:rsidP="001E40DA">
      <w:pPr>
        <w:spacing w:line="480" w:lineRule="auto"/>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6AE9F520">
            <wp:extent cx="4815840" cy="33247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258" cy="3343711"/>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702413F4"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w:t>
      </w:r>
      <w:r w:rsidR="00933E51">
        <w:t>course</w:t>
      </w:r>
      <w:r w:rsidR="00933E51" w:rsidRPr="00856D02">
        <w:t xml:space="preserve"> </w:t>
      </w:r>
      <w:r w:rsidRPr="00856D02">
        <w:t>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E5270B5"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BBAB25B" w14:textId="77777777" w:rsidR="001C582C" w:rsidRDefault="001C582C" w:rsidP="001C582C">
      <w:pPr>
        <w:spacing w:line="480" w:lineRule="auto"/>
      </w:pPr>
    </w:p>
    <w:p w14:paraId="77B23767" w14:textId="6AA11A95" w:rsidR="001C582C" w:rsidRPr="007B24E1" w:rsidRDefault="001C582C" w:rsidP="001C582C">
      <w:pPr>
        <w:tabs>
          <w:tab w:val="left" w:pos="665"/>
        </w:tabs>
        <w:spacing w:line="480" w:lineRule="auto"/>
        <w:rPr>
          <w:bCs/>
        </w:rPr>
      </w:pPr>
      <w:r>
        <w:rPr>
          <w:bCs/>
          <w:i/>
          <w:iCs/>
        </w:rPr>
        <w:t xml:space="preserve">Table 1. </w:t>
      </w:r>
      <w:r>
        <w:rPr>
          <w:bCs/>
        </w:rPr>
        <w:t>This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569EAE3D" w14:textId="635262B1" w:rsidR="00395A3D" w:rsidRDefault="001C582C" w:rsidP="00EF7398">
      <w:pPr>
        <w:tabs>
          <w:tab w:val="left" w:pos="665"/>
        </w:tabs>
        <w:spacing w:line="480" w:lineRule="auto"/>
        <w:rPr>
          <w:bCs/>
          <w:i/>
          <w:iCs/>
        </w:rPr>
      </w:pPr>
      <w:r>
        <w:rPr>
          <w:bCs/>
          <w:i/>
          <w:iCs/>
        </w:rPr>
        <w:t xml:space="preserve">Table 2. </w:t>
      </w:r>
      <w:r>
        <w:rPr>
          <w:bCs/>
        </w:rPr>
        <w:t xml:space="preserve">This table shows the order of tasks completed by the participant in the foreign language section of the study. </w:t>
      </w: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698522D2" w:rsidR="007B24E1" w:rsidRDefault="00395A3D" w:rsidP="00EF7398">
      <w:pPr>
        <w:tabs>
          <w:tab w:val="left" w:pos="665"/>
        </w:tabs>
        <w:rPr>
          <w:b/>
        </w:rPr>
      </w:pPr>
      <w:r>
        <w:rPr>
          <w:b/>
        </w:rPr>
        <w:br w:type="textWrapping" w:clear="all"/>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23D83914" w:rsidR="002B6B34" w:rsidRDefault="00856D02" w:rsidP="002B6B34">
      <w:pPr>
        <w:spacing w:line="480" w:lineRule="auto"/>
        <w:ind w:firstLine="720"/>
        <w:rPr>
          <w:bCs/>
        </w:rPr>
      </w:pPr>
      <w:r w:rsidRPr="00856D02">
        <w:rPr>
          <w:bCs/>
        </w:rPr>
        <w:lastRenderedPageBreak/>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The first was to confirm the relationship between the APM and the 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10)</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11)</w:t>
      </w:r>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12)</w:t>
      </w:r>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3">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4">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5">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492441EF" w14:textId="0342BA8C"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w:t>
      </w:r>
      <w:r w:rsidRPr="00856D02">
        <w:lastRenderedPageBreak/>
        <w:t xml:space="preserve">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270B09F" w:rsidR="00856D02" w:rsidRDefault="00EA64F7" w:rsidP="002B6B34">
      <w:pPr>
        <w:spacing w:line="480" w:lineRule="auto"/>
        <w:ind w:firstLine="720"/>
      </w:pPr>
      <w:r>
        <w:t xml:space="preserve">Given the potential low effort from participants who did not complete the 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0AC34371"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7FE967A3"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proofErr w:type="gramStart"/>
      <w:r w:rsidR="00A90BFA">
        <w:rPr>
          <w:bCs/>
        </w:rPr>
        <w:t>studies  (</w:t>
      </w:r>
      <w:proofErr w:type="gramEnd"/>
      <w:r w:rsidR="00A90BFA">
        <w:rPr>
          <w:bCs/>
        </w:rPr>
        <w:t xml:space="preserve">e.g., </w:t>
      </w:r>
      <w:r>
        <w:rPr>
          <w:bCs/>
        </w:rPr>
        <w:t xml:space="preserve"> chess or physics</w:t>
      </w:r>
      <w:ins w:id="2" w:author="Melissa Fallone" w:date="2019-07-20T16:34:00Z">
        <w:r w:rsidR="00A90BFA">
          <w:rPr>
            <w:bCs/>
          </w:rPr>
          <w:t>)</w:t>
        </w:r>
      </w:ins>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Grabner, Neubauer, and Stern (2006), those </w:t>
      </w:r>
      <w:r w:rsidR="00117C12">
        <w:rPr>
          <w:bCs/>
        </w:rPr>
        <w:t xml:space="preserve">who </w:t>
      </w:r>
      <w:r w:rsidR="007F0A82">
        <w:rPr>
          <w:bCs/>
        </w:rPr>
        <w:t xml:space="preserve">were more intelligent (using the Intelligenz-Struktur-Test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significant results (</w:t>
      </w:r>
      <w:r w:rsidR="00627691">
        <w:rPr>
          <w:bCs/>
          <w:i/>
          <w:iCs/>
        </w:rPr>
        <w:t>p</w:t>
      </w:r>
      <w:r w:rsidR="00627691">
        <w:rPr>
          <w:bCs/>
        </w:rPr>
        <w:t xml:space="preserve"> &gt; .05) were not getting published. In turn, this caused those papers with </w:t>
      </w:r>
      <w:r w:rsidR="00627691">
        <w:rPr>
          <w:bCs/>
        </w:rPr>
        <w:lastRenderedPageBreak/>
        <w:t xml:space="preserve">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42D1FC30" w14:textId="6F7A99B0"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Brocke, B., Liepmann, D., &amp; Beauducel, A. (2001). Intelligenz-Struktur-Test 2000 R. </w:t>
      </w:r>
      <w:r w:rsidRPr="00D30470">
        <w:rPr>
          <w:i/>
          <w:iCs/>
        </w:rPr>
        <w:t>Göttingen: Hogrefe</w:t>
      </w:r>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54F22A72"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69534123" w14:textId="7A6DEBE4" w:rsidR="007F0A82" w:rsidRPr="008110AB" w:rsidRDefault="007F0A82" w:rsidP="00D30470">
      <w:pPr>
        <w:spacing w:line="480" w:lineRule="auto"/>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4F1EEE29" w14:textId="4426081D" w:rsidR="00570658" w:rsidRPr="00856D02" w:rsidRDefault="00570658" w:rsidP="00570658">
      <w:pPr>
        <w:spacing w:line="480" w:lineRule="auto"/>
        <w:ind w:left="720" w:hanging="720"/>
      </w:pPr>
      <w:r w:rsidRPr="00570658">
        <w:t xml:space="preserve">Bors,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Chi, M., Feltovich,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Therriault, D. J., &amp; Minkoff, </w:t>
      </w:r>
      <w:r w:rsidR="006A2ED8">
        <w:t>S.</w:t>
      </w:r>
      <w:r w:rsidR="006A2ED8" w:rsidRPr="00856D02">
        <w:t xml:space="preserve"> </w:t>
      </w:r>
      <w:r w:rsidRPr="00856D02">
        <w:t xml:space="preserve">R. B., (2002). A latent variable analysis of working memory capacity, short-term memory capacity, </w:t>
      </w:r>
      <w:r w:rsidRPr="00856D02">
        <w:lastRenderedPageBreak/>
        <w:t xml:space="preserve">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Erdfelder,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Gajewski, P. D., Hanisch, E., Falkenstein, M., Thönes, S., &amp; Wascher,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r w:rsidRPr="00856D02">
        <w:t>Grabner,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lastRenderedPageBreak/>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Chekaf,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32346AB0" w:rsid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1FEDAC7E" w14:textId="0B161AAD" w:rsidR="008110AB" w:rsidRPr="008110AB" w:rsidRDefault="008110AB" w:rsidP="00D30470">
      <w:pPr>
        <w:spacing w:line="480" w:lineRule="auto"/>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6BEB4CB3" w14:textId="77777777" w:rsidR="00856D02" w:rsidRPr="00856D02" w:rsidRDefault="00856D02" w:rsidP="00D30470">
      <w:pPr>
        <w:spacing w:line="480" w:lineRule="auto"/>
        <w:ind w:left="720" w:hanging="720"/>
      </w:pPr>
      <w:r w:rsidRPr="00856D02">
        <w:t xml:space="preserve">Schmiedek, F., Hildebrandt, A., Lövdén, M., Lindenberger,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r w:rsidRPr="00856D02">
        <w:t xml:space="preserve">Grouvier, W. D. (2010). The relationships of working memory, secondary memory, and general fluid intelligence: </w:t>
      </w:r>
      <w:r w:rsidRPr="00856D02">
        <w:lastRenderedPageBreak/>
        <w:t xml:space="preserve">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1D741733" w14:textId="026B857B" w:rsidR="00856D02" w:rsidRPr="00856D02" w:rsidRDefault="00856D02" w:rsidP="00D30470">
      <w:pPr>
        <w:spacing w:line="480" w:lineRule="auto"/>
        <w:ind w:left="720" w:hanging="720"/>
      </w:pPr>
      <w:r w:rsidRPr="00856D02">
        <w:t xml:space="preserve">Unsworth, N., Heitz,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Steedle, J., Shavelson, R., Alonzo, A., </w:t>
      </w:r>
      <w:r w:rsidR="00B7583A">
        <w:t xml:space="preserve">&amp; </w:t>
      </w:r>
      <w:r w:rsidRPr="00856D02">
        <w:t xml:space="preserve">Oppezzo,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D7958" w14:textId="77777777" w:rsidR="003A3D6B" w:rsidRDefault="003A3D6B">
      <w:r>
        <w:separator/>
      </w:r>
    </w:p>
  </w:endnote>
  <w:endnote w:type="continuationSeparator" w:id="0">
    <w:p w14:paraId="15B07E4C" w14:textId="77777777" w:rsidR="003A3D6B" w:rsidRDefault="003A3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8F2EBF" w:rsidRDefault="008F2EBF"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8F2EBF" w:rsidRDefault="008F2EBF"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8F2EBF" w:rsidRDefault="008F2EBF">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29D4E" w14:textId="77777777" w:rsidR="003A3D6B" w:rsidRDefault="003A3D6B">
      <w:r>
        <w:separator/>
      </w:r>
    </w:p>
  </w:footnote>
  <w:footnote w:type="continuationSeparator" w:id="0">
    <w:p w14:paraId="1105F73B" w14:textId="77777777" w:rsidR="003A3D6B" w:rsidRDefault="003A3D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lissa Fallone">
    <w15:presenceInfo w15:providerId="None" w15:userId="Melissa Fallo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3D13"/>
    <w:rsid w:val="000A0018"/>
    <w:rsid w:val="000A1035"/>
    <w:rsid w:val="000A36CD"/>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486E"/>
    <w:rsid w:val="00544C78"/>
    <w:rsid w:val="0054516A"/>
    <w:rsid w:val="00545C78"/>
    <w:rsid w:val="00547572"/>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78DC"/>
    <w:rsid w:val="008E78E8"/>
    <w:rsid w:val="008F1F4B"/>
    <w:rsid w:val="008F25DF"/>
    <w:rsid w:val="008F2EBF"/>
    <w:rsid w:val="008F33B8"/>
    <w:rsid w:val="008F7F2A"/>
    <w:rsid w:val="00900417"/>
    <w:rsid w:val="00900F79"/>
    <w:rsid w:val="00911471"/>
    <w:rsid w:val="00912DF4"/>
    <w:rsid w:val="009136A4"/>
    <w:rsid w:val="0091676A"/>
    <w:rsid w:val="009206CB"/>
    <w:rsid w:val="0092071B"/>
    <w:rsid w:val="00920986"/>
    <w:rsid w:val="0092121A"/>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5C64"/>
    <w:rsid w:val="00A7750A"/>
    <w:rsid w:val="00A83CC5"/>
    <w:rsid w:val="00A8667D"/>
    <w:rsid w:val="00A90BFA"/>
    <w:rsid w:val="00A94FB2"/>
    <w:rsid w:val="00A95B67"/>
    <w:rsid w:val="00A966D9"/>
    <w:rsid w:val="00AA3B77"/>
    <w:rsid w:val="00AA421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40C2"/>
    <w:rsid w:val="00E85AD2"/>
    <w:rsid w:val="00E9201A"/>
    <w:rsid w:val="00E92E1C"/>
    <w:rsid w:val="00E92E4C"/>
    <w:rsid w:val="00E95DB4"/>
    <w:rsid w:val="00E9671E"/>
    <w:rsid w:val="00E9690A"/>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2879"/>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hyperlink" Target="http://www.TypingTest.com"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0.jpeg"/><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22ABE43-729C-6548-97EB-638024799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46</TotalTime>
  <Pages>40</Pages>
  <Words>7365</Words>
  <Characters>41981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49248</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7</cp:revision>
  <cp:lastPrinted>2018-10-05T18:38:00Z</cp:lastPrinted>
  <dcterms:created xsi:type="dcterms:W3CDTF">2019-07-21T18:16:00Z</dcterms:created>
  <dcterms:modified xsi:type="dcterms:W3CDTF">2019-07-21T23:06:00Z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