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7B821A1C" w:rsidR="00F50B50" w:rsidRPr="007B01B1" w:rsidRDefault="00F50B50" w:rsidP="00BC0908">
      <w:pPr>
        <w:spacing w:line="480" w:lineRule="auto"/>
        <w:jc w:val="center"/>
      </w:pPr>
      <w:r w:rsidRPr="007B01B1">
        <w:t xml:space="preserve">Master of Science, </w:t>
      </w:r>
      <w:r w:rsidR="00A1700F">
        <w:t>Experimental 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proofErr w:type="gramStart"/>
      <w:r>
        <w:t>August,</w:t>
      </w:r>
      <w:proofErr w:type="gramEnd"/>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4314DBA7" w:rsidR="00F50B50" w:rsidRPr="007B01B1" w:rsidRDefault="00A1700F" w:rsidP="00BC0908">
      <w:pPr>
        <w:spacing w:line="480" w:lineRule="auto"/>
      </w:pPr>
      <w:r>
        <w:t>Psychology Department</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37B44A5C" w:rsidR="00F50B50" w:rsidRPr="007B01B1" w:rsidRDefault="00884EB9" w:rsidP="00BC0908">
      <w:r>
        <w:t>Working memory, fluid intelligence, and expertise are all psychological concepts that have adapted in the field.</w:t>
      </w:r>
      <w:ins w:id="1" w:author="Wikowsky, Addie J" w:date="2019-07-05T23:33:00Z">
        <w:r w:rsidR="00505644">
          <w:t xml:space="preserve"> Working memory</w:t>
        </w:r>
      </w:ins>
      <w:ins w:id="2" w:author="Wikowsky, Addie J" w:date="2019-07-05T23:34:00Z">
        <w:r w:rsidR="00505644">
          <w:t xml:space="preserve">, defined by Baddeley (1986) is after </w:t>
        </w:r>
      </w:ins>
      <w:ins w:id="3" w:author="Wikowsky, Addie J" w:date="2019-07-06T00:03:00Z">
        <w:r w:rsidR="00F6031A">
          <w:t xml:space="preserve">a person is </w:t>
        </w:r>
      </w:ins>
      <w:ins w:id="4" w:author="Wikowsky, Addie J" w:date="2019-07-05T23:34:00Z">
        <w:r w:rsidR="00505644">
          <w:t xml:space="preserve">presented with information, it is </w:t>
        </w:r>
      </w:ins>
      <w:ins w:id="5" w:author="Wikowsky, Addie J" w:date="2019-07-06T00:03:00Z">
        <w:r w:rsidR="00F6031A">
          <w:t>the</w:t>
        </w:r>
      </w:ins>
      <w:ins w:id="6" w:author="Wikowsky, Addie J" w:date="2019-07-05T23:34:00Z">
        <w:r w:rsidR="008E78DC">
          <w:t xml:space="preserve"> </w:t>
        </w:r>
        <w:r w:rsidR="00505644">
          <w:t xml:space="preserve">temporary </w:t>
        </w:r>
        <w:r w:rsidR="008E78DC">
          <w:t>storage of that stim</w:t>
        </w:r>
      </w:ins>
      <w:ins w:id="7" w:author="Wikowsky, Addie J" w:date="2019-07-05T23:35:00Z">
        <w:r w:rsidR="008E78DC">
          <w:t>uli.</w:t>
        </w:r>
      </w:ins>
      <w:ins w:id="8" w:author="Wikowsky, Addie J" w:date="2019-07-05T23:37:00Z">
        <w:r w:rsidR="008E78DC">
          <w:t xml:space="preserve"> There are many studies that look at the relationship between working memory and fluid intelligence.</w:t>
        </w:r>
      </w:ins>
      <w:ins w:id="9" w:author="Wikowsky, Addie J" w:date="2019-07-05T23:35:00Z">
        <w:r w:rsidR="008E78DC">
          <w:t xml:space="preserve"> Fluid intelligence </w:t>
        </w:r>
      </w:ins>
      <w:ins w:id="10" w:author="Wikowsky, Addie J" w:date="2019-07-05T23:36:00Z">
        <w:r w:rsidR="008E78DC">
          <w:t>is one of the components of general intelligence (g). Specifically, fluid intelligence can be described as being able to adapt thinking</w:t>
        </w:r>
      </w:ins>
      <w:ins w:id="11" w:author="Wikowsky, Addie J" w:date="2019-07-05T23:37:00Z">
        <w:r w:rsidR="008E78DC">
          <w:t xml:space="preserve">, even with no previous knowledge (Jaeggi et al., 2008). </w:t>
        </w:r>
      </w:ins>
      <w:ins w:id="12" w:author="Wikowsky, Addie J" w:date="2019-07-05T23:38:00Z">
        <w:r w:rsidR="008E78DC">
          <w:t>There are also studies looking at the relationship between working memory and expertise. Expertise is the acquisition of kn</w:t>
        </w:r>
      </w:ins>
      <w:ins w:id="13" w:author="Wikowsky, Addie J" w:date="2019-07-05T23:39:00Z">
        <w:r w:rsidR="008E78DC">
          <w:t>owledge and being able to apply it to (Chi, Glaser, &amp; Rees, 1982).</w:t>
        </w:r>
      </w:ins>
      <w:ins w:id="14" w:author="Wikowsky, Addie J" w:date="2019-07-05T23:35:00Z">
        <w:r w:rsidR="008E78DC">
          <w:t xml:space="preserve"> </w:t>
        </w:r>
      </w:ins>
      <w:r w:rsidR="00BA35D2">
        <w:t xml:space="preserve">This thesis looks at the </w:t>
      </w:r>
      <w:r w:rsidR="008E78DC">
        <w:t xml:space="preserve">interaction </w:t>
      </w:r>
      <w:r w:rsidR="00BA35D2">
        <w:t xml:space="preserve">of </w:t>
      </w:r>
      <w:r>
        <w:t xml:space="preserve">those concepts in Missouri State University psychology students. There were 48 </w:t>
      </w:r>
      <w:r w:rsidR="00BC0908">
        <w:t xml:space="preserve">participants who completed the study. </w:t>
      </w:r>
      <w:r>
        <w:t>The automated operation span was used to measure working memory</w:t>
      </w:r>
      <w:r w:rsidR="00BC0908">
        <w:t>,</w:t>
      </w:r>
      <w:r>
        <w:t xml:space="preserve"> and the advanced progressive matrices was used to measure fluid intelligence. To measure working memory the researchers used a typing test (words per minute) or foreign language experience (two years of French, German, or Spanish). </w:t>
      </w:r>
      <w:r w:rsidR="00BC0908">
        <w:t>The researchers confirmed the relationship between working memory and fluid intelligence (</w:t>
      </w:r>
      <w:r w:rsidR="00BC0908">
        <w:rPr>
          <w:i/>
          <w:iCs/>
        </w:rPr>
        <w:t>r</w:t>
      </w:r>
      <w:r w:rsidR="00BC0908">
        <w:t xml:space="preserve"> = .5</w:t>
      </w:r>
      <w:ins w:id="15" w:author="Wikowsky, Addie J" w:date="2019-07-06T23:20:00Z">
        <w:r w:rsidR="007E49AD">
          <w:t>0</w:t>
        </w:r>
      </w:ins>
      <w:r w:rsidR="00BC0908">
        <w:t xml:space="preserve">), but there were no other significant </w:t>
      </w:r>
      <w:ins w:id="16"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17" w:author="Wikowsky, Addie J" w:date="2019-07-06T23:20:00Z">
        <w:r w:rsidR="007E49AD">
          <w:t>3</w:t>
        </w:r>
      </w:ins>
      <w:r w:rsidR="00BC0908">
        <w:t xml:space="preserve">, </w:t>
      </w:r>
      <w:r w:rsidR="00BC0908">
        <w:rPr>
          <w:i/>
          <w:iCs/>
        </w:rPr>
        <w:t>r</w:t>
      </w:r>
      <w:r w:rsidR="00BC0908">
        <w:t xml:space="preserve"> = .</w:t>
      </w:r>
      <w:ins w:id="18" w:author="Wikowsky, Addie J" w:date="2019-07-06T23:20:00Z">
        <w:r w:rsidR="007E49AD">
          <w:t>19</w:t>
        </w:r>
      </w:ins>
      <w:r w:rsidR="00BC0908">
        <w:t xml:space="preserve">), although not significant. More research is needed to confirm that the current measures of expertise, or different ones, </w:t>
      </w:r>
      <w:ins w:id="19"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77777777" w:rsidR="00F50B50" w:rsidRPr="007B01B1" w:rsidRDefault="00F50B50" w:rsidP="00BB4EAC">
      <w:pPr>
        <w:jc w:val="center"/>
      </w:pPr>
      <w:r w:rsidRPr="007B01B1">
        <w:t>By</w:t>
      </w: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70F56B64" w:rsidR="00F50B50" w:rsidRPr="007B01B1" w:rsidRDefault="00F50B50" w:rsidP="00F50B50">
      <w:pPr>
        <w:jc w:val="center"/>
      </w:pPr>
      <w:r w:rsidRPr="007B01B1">
        <w:t xml:space="preserve">For the Degree of </w:t>
      </w:r>
      <w:r w:rsidR="00E65F98" w:rsidRPr="007B01B1">
        <w:t xml:space="preserve">Master of </w:t>
      </w:r>
      <w:r w:rsidR="00A1700F">
        <w:t>Science, Experimental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20"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21"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22" w:author="Erin Buchanan" w:date="2019-06-16T20:39:00Z"/>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23"/>
      <w:r w:rsidRPr="007B01B1">
        <w:rPr>
          <w:b/>
          <w:bCs/>
        </w:rPr>
        <w:t>CKNOWLEDGEMENT</w:t>
      </w:r>
      <w:r w:rsidR="00E65F98" w:rsidRPr="007B01B1">
        <w:rPr>
          <w:b/>
          <w:bCs/>
        </w:rPr>
        <w:t>S</w:t>
      </w:r>
      <w:r w:rsidRPr="007B01B1">
        <w:rPr>
          <w:b/>
          <w:bCs/>
        </w:rPr>
        <w:t xml:space="preserve"> </w:t>
      </w:r>
      <w:commentRangeEnd w:id="23"/>
      <w:r w:rsidR="00C1662F">
        <w:rPr>
          <w:rStyle w:val="CommentReference"/>
        </w:rPr>
        <w:commentReference w:id="23"/>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4" w:author="Wikowsky, Addie J" w:date="2019-07-07T22:13:00Z"/>
          <w:b/>
        </w:rPr>
      </w:pPr>
      <w:ins w:id="25"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26"/>
      <w:commentRangeStart w:id="27"/>
      <w:r w:rsidRPr="007B01B1">
        <w:rPr>
          <w:b/>
        </w:rPr>
        <w:t>CONTENTS</w:t>
      </w:r>
      <w:commentRangeEnd w:id="26"/>
      <w:r w:rsidR="00B7583A">
        <w:rPr>
          <w:rStyle w:val="CommentReference"/>
        </w:rPr>
        <w:commentReference w:id="26"/>
      </w:r>
      <w:commentRangeEnd w:id="27"/>
      <w:r w:rsidR="00307D32">
        <w:rPr>
          <w:rStyle w:val="CommentReference"/>
        </w:rPr>
        <w:commentReference w:id="27"/>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RDefault="00840B0A" w:rsidP="00F93E7B">
      <w:pPr>
        <w:spacing w:line="480" w:lineRule="auto"/>
        <w:jc w:val="center"/>
        <w:rPr>
          <w:b/>
        </w:rPr>
      </w:pPr>
    </w:p>
    <w:p w14:paraId="4B124E5B" w14:textId="77777777" w:rsidR="00F6031A" w:rsidRDefault="00F6031A" w:rsidP="00F93E7B">
      <w:pPr>
        <w:spacing w:line="480" w:lineRule="auto"/>
        <w:jc w:val="center"/>
        <w:rPr>
          <w:b/>
        </w:rPr>
      </w:pPr>
    </w:p>
    <w:p w14:paraId="6B30EB2D" w14:textId="3B5B2A66" w:rsidR="008E78DC" w:rsidRPr="00840B0A" w:rsidRDefault="00A75C64" w:rsidP="00570658">
      <w:pPr>
        <w:spacing w:line="480" w:lineRule="auto"/>
        <w:ind w:firstLine="720"/>
        <w:rPr>
          <w:bCs/>
        </w:rPr>
      </w:pPr>
      <w:ins w:id="28" w:author="Wikowsky, Addie J" w:date="2019-07-05T23:56:00Z">
        <w:r w:rsidRPr="00F6031A">
          <w:rPr>
            <w:bCs/>
            <w:highlight w:val="yellow"/>
          </w:rPr>
          <w:t>(I feel like I need a sentence here but I’m not sure how to get started besides jumping right in.)</w:t>
        </w:r>
        <w:r>
          <w:rPr>
            <w:bCs/>
          </w:rPr>
          <w:t xml:space="preserve"> </w:t>
        </w:r>
      </w:ins>
      <w:ins w:id="29" w:author="Wikowsky, Addie J" w:date="2019-07-05T23:41:00Z">
        <w:r w:rsidR="008E78DC">
          <w:rPr>
            <w:bCs/>
          </w:rPr>
          <w:t xml:space="preserve">There are many </w:t>
        </w:r>
      </w:ins>
      <w:ins w:id="30" w:author="Wikowsky, Addie J" w:date="2019-07-05T23:42:00Z">
        <w:r w:rsidR="008E78DC">
          <w:rPr>
            <w:bCs/>
          </w:rPr>
          <w:t>psychological studies looking at the relationship between working memory and fluid intelligence (</w:t>
        </w:r>
      </w:ins>
      <w:ins w:id="31"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32" w:author="Wikowsky, Addie J" w:date="2019-07-05T23:48:00Z">
        <w:r>
          <w:rPr>
            <w:bCs/>
          </w:rPr>
          <w:t xml:space="preserve">; </w:t>
        </w:r>
      </w:ins>
      <w:ins w:id="33"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34" w:author="Wikowsky, Addie J" w:date="2019-07-05T23:50:00Z">
        <w:r>
          <w:rPr>
            <w:bCs/>
          </w:rPr>
          <w:t xml:space="preserve">; </w:t>
        </w:r>
      </w:ins>
      <w:ins w:id="35"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36" w:author="Wikowsky, Addie J" w:date="2019-07-05T23:50:00Z">
        <w:r>
          <w:rPr>
            <w:bCs/>
          </w:rPr>
          <w:t xml:space="preserve">). </w:t>
        </w:r>
      </w:ins>
      <w:ins w:id="37" w:author="Wikowsky, Addie J" w:date="2019-07-05T23:51:00Z">
        <w:r>
          <w:rPr>
            <w:bCs/>
          </w:rPr>
          <w:t>There are also many studies looking at working memory and expertise (</w:t>
        </w:r>
      </w:ins>
      <w:ins w:id="38" w:author="Wikowsky, Addie J" w:date="2019-07-05T23:52:00Z">
        <w:r>
          <w:rPr>
            <w:bCs/>
          </w:rPr>
          <w:t xml:space="preserve">Chase &amp; Simon, 1973; </w:t>
        </w:r>
      </w:ins>
      <w:ins w:id="39"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40" w:author="Wikowsky, Addie J" w:date="2019-07-05T23:52:00Z">
        <w:r>
          <w:rPr>
            <w:bCs/>
          </w:rPr>
          <w:t xml:space="preserve">). </w:t>
        </w:r>
      </w:ins>
      <w:ins w:id="41" w:author="Wikowsky, Addie J" w:date="2019-07-05T23:53:00Z">
        <w:r>
          <w:rPr>
            <w:bCs/>
          </w:rPr>
          <w:t xml:space="preserve">The gap in the literature is where working memory, fluid intelligence, and expertise are all examined </w:t>
        </w:r>
      </w:ins>
      <w:ins w:id="42" w:author="Wikowsky, Addie J" w:date="2019-07-05T23:54:00Z">
        <w:r>
          <w:rPr>
            <w:bCs/>
          </w:rPr>
          <w:t>thoroughly</w:t>
        </w:r>
      </w:ins>
      <w:ins w:id="43" w:author="Wikowsky, Addie J" w:date="2019-07-07T20:58:00Z">
        <w:r w:rsidR="00307D32">
          <w:rPr>
            <w:bCs/>
          </w:rPr>
          <w:t xml:space="preserve"> together</w:t>
        </w:r>
      </w:ins>
      <w:ins w:id="44" w:author="Wikowsky, Addie J" w:date="2019-07-05T23:54:00Z">
        <w:r>
          <w:rPr>
            <w:bCs/>
          </w:rPr>
          <w:t xml:space="preserve">. For </w:t>
        </w:r>
      </w:ins>
      <w:ins w:id="45" w:author="Wikowsky, Addie J" w:date="2019-07-05T23:56:00Z">
        <w:r>
          <w:rPr>
            <w:bCs/>
          </w:rPr>
          <w:t xml:space="preserve">this thesis, </w:t>
        </w:r>
      </w:ins>
      <w:ins w:id="46" w:author="Wikowsky, Addie J" w:date="2019-07-05T23:57:00Z">
        <w:r>
          <w:rPr>
            <w:bCs/>
          </w:rPr>
          <w:t>working memory and fluid intelligence</w:t>
        </w:r>
      </w:ins>
      <w:ins w:id="47" w:author="Wikowsky, Addie J" w:date="2019-07-05T23:58:00Z">
        <w:r>
          <w:rPr>
            <w:bCs/>
          </w:rPr>
          <w:t xml:space="preserve"> studies</w:t>
        </w:r>
      </w:ins>
      <w:ins w:id="48" w:author="Wikowsky, Addie J" w:date="2019-07-05T23:57:00Z">
        <w:r>
          <w:rPr>
            <w:bCs/>
          </w:rPr>
          <w:t xml:space="preserve"> are going to be </w:t>
        </w:r>
      </w:ins>
      <w:ins w:id="49" w:author="Wikowsky, Addie J" w:date="2019-07-05T23:58:00Z">
        <w:r>
          <w:rPr>
            <w:bCs/>
          </w:rPr>
          <w:t>replicated</w:t>
        </w:r>
      </w:ins>
      <w:ins w:id="50" w:author="Wikowsky, Addie J" w:date="2019-07-05T23:57:00Z">
        <w:r>
          <w:rPr>
            <w:bCs/>
          </w:rPr>
          <w:t xml:space="preserve"> again to </w:t>
        </w:r>
      </w:ins>
      <w:ins w:id="51" w:author="Wikowsky, Addie J" w:date="2019-07-05T23:58:00Z">
        <w:r>
          <w:rPr>
            <w:bCs/>
          </w:rPr>
          <w:t xml:space="preserve">confirm </w:t>
        </w:r>
        <w:r w:rsidR="00F6031A">
          <w:rPr>
            <w:bCs/>
          </w:rPr>
          <w:t>previous findings of a correlation</w:t>
        </w:r>
      </w:ins>
      <w:ins w:id="52" w:author="Wikowsky, Addie J" w:date="2019-07-06T00:00:00Z">
        <w:r w:rsidR="00F6031A">
          <w:rPr>
            <w:bCs/>
          </w:rPr>
          <w:t xml:space="preserve"> between the two constructs</w:t>
        </w:r>
      </w:ins>
      <w:ins w:id="53" w:author="Wikowsky, Addie J" w:date="2019-07-05T23:58:00Z">
        <w:r w:rsidR="00F6031A">
          <w:rPr>
            <w:bCs/>
          </w:rPr>
          <w:t>. In addition to this, working memory and expertise correlations will be done to examine if there is a relationship</w:t>
        </w:r>
      </w:ins>
      <w:ins w:id="54" w:author="Wikowsky, Addie J" w:date="2019-07-06T00:00:00Z">
        <w:r w:rsidR="00F6031A">
          <w:rPr>
            <w:bCs/>
          </w:rPr>
          <w:t>, as previous research suggests</w:t>
        </w:r>
      </w:ins>
      <w:ins w:id="55" w:author="Wikowsky, Addie J" w:date="2019-07-05T23:59:00Z">
        <w:r w:rsidR="00F6031A">
          <w:rPr>
            <w:bCs/>
          </w:rPr>
          <w:t xml:space="preserve">. Finally, the relationship between fluid intelligence and expertise will also be examined </w:t>
        </w:r>
        <w:commentRangeStart w:id="56"/>
        <w:r w:rsidR="00F6031A">
          <w:rPr>
            <w:bCs/>
          </w:rPr>
          <w:t>to see if th</w:t>
        </w:r>
      </w:ins>
      <w:ins w:id="57" w:author="Wikowsky, Addie J" w:date="2019-07-06T00:00:00Z">
        <w:r w:rsidR="00F6031A">
          <w:rPr>
            <w:bCs/>
          </w:rPr>
          <w:t xml:space="preserve">e gap in the literature can be filled. </w:t>
        </w:r>
        <w:commentRangeEnd w:id="56"/>
        <w:r w:rsidR="00F6031A">
          <w:rPr>
            <w:rStyle w:val="CommentReference"/>
          </w:rPr>
          <w:commentReference w:id="56"/>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6CA4FB2A" w14:textId="10447B23" w:rsidR="00F93E7B" w:rsidRDefault="00F93E7B" w:rsidP="00C2002B">
      <w:pPr>
        <w:spacing w:line="480" w:lineRule="auto"/>
        <w:jc w:val="center"/>
      </w:pPr>
    </w:p>
    <w:p w14:paraId="2E34B160" w14:textId="77777777" w:rsidR="00F93E7B" w:rsidRPr="007B01B1" w:rsidRDefault="00F93E7B" w:rsidP="00C2002B">
      <w:pPr>
        <w:spacing w:line="480" w:lineRule="auto"/>
        <w:jc w:val="center"/>
      </w:pPr>
    </w:p>
    <w:p w14:paraId="27A2566A" w14:textId="77777777" w:rsidR="00FD4B57" w:rsidRDefault="00856D02" w:rsidP="00C2002B">
      <w:pPr>
        <w:spacing w:line="480" w:lineRule="auto"/>
      </w:pPr>
      <w:r w:rsidRPr="00856D02">
        <w:rPr>
          <w:b/>
        </w:rPr>
        <w:t>Working Memory</w:t>
      </w:r>
    </w:p>
    <w:p w14:paraId="68A2B76E" w14:textId="5F5BF1BD" w:rsidR="00856D02" w:rsidRPr="00856D02" w:rsidRDefault="00FD4B57" w:rsidP="00FD4B57">
      <w:pPr>
        <w:spacing w:line="480" w:lineRule="auto"/>
        <w:ind w:firstLine="720"/>
      </w:pPr>
      <w:r>
        <w:tab/>
      </w:r>
      <w:commentRangeStart w:id="58"/>
      <w:r w:rsidR="00856D02" w:rsidRPr="00856D02">
        <w:t xml:space="preserve">Working memory has been a </w:t>
      </w:r>
      <w:ins w:id="59" w:author="Wikowsky, Addie J" w:date="2019-07-06T00:02:00Z">
        <w:r w:rsidR="00F6031A">
          <w:t xml:space="preserve">large component </w:t>
        </w:r>
      </w:ins>
      <w:r w:rsidR="00856D02" w:rsidRPr="00856D02">
        <w:t>to human cognition studies in the literature</w:t>
      </w:r>
      <w:commentRangeEnd w:id="58"/>
      <w:r w:rsidR="00840B0A">
        <w:rPr>
          <w:rStyle w:val="CommentReference"/>
        </w:rPr>
        <w:commentReference w:id="58"/>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60"/>
      <w:r w:rsidR="00856D02" w:rsidRPr="00856D02">
        <w:t>is</w:t>
      </w:r>
      <w:ins w:id="61" w:author="Wikowsky, Addie J" w:date="2019-07-06T00:04:00Z">
        <w:r w:rsidR="00F6031A">
          <w:t xml:space="preserve"> </w:t>
        </w:r>
      </w:ins>
      <w:commentRangeEnd w:id="60"/>
      <w:r w:rsidR="00840B0A">
        <w:rPr>
          <w:rStyle w:val="CommentReference"/>
        </w:rPr>
        <w:commentReference w:id="60"/>
      </w:r>
      <w:ins w:id="62" w:author="Wikowsky, Addie J" w:date="2019-07-06T00:04:00Z">
        <w:r w:rsidR="00F6031A">
          <w:t>being able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01901136"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would be when a person receives an incoming image or stimuli and their brain is recognizing it so they can respond appropriately. Baddeley and Hitch (1994) explain that the visuospatial sketchpad is a type of work space for incoming information. The final piece of their model is the </w:t>
      </w:r>
      <w:commentRangeStart w:id="63"/>
      <w:commentRangeStart w:id="64"/>
      <w:r w:rsidRPr="00856D02">
        <w:t>central executive</w:t>
      </w:r>
      <w:commentRangeEnd w:id="63"/>
      <w:r w:rsidR="00B7583A">
        <w:rPr>
          <w:rStyle w:val="CommentReference"/>
        </w:rPr>
        <w:commentReference w:id="63"/>
      </w:r>
      <w:commentRangeEnd w:id="64"/>
      <w:r w:rsidR="00F6031A">
        <w:rPr>
          <w:rStyle w:val="CommentReference"/>
        </w:rPr>
        <w:commentReference w:id="64"/>
      </w:r>
      <w:r w:rsidRPr="00856D02">
        <w:t xml:space="preserve">. The central executive is responsible for </w:t>
      </w:r>
      <w:ins w:id="65"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p>
    <w:p w14:paraId="25C9068C" w14:textId="77777777" w:rsidR="00856D02" w:rsidRPr="00856D02" w:rsidRDefault="00856D02" w:rsidP="00FD4B57">
      <w:pPr>
        <w:spacing w:line="480" w:lineRule="auto"/>
        <w:rPr>
          <w:b/>
        </w:rPr>
      </w:pPr>
      <w:r w:rsidRPr="00856D02">
        <w:rPr>
          <w:b/>
        </w:rPr>
        <w:t>Fluid Intelligence</w:t>
      </w:r>
    </w:p>
    <w:p w14:paraId="2C0CE135" w14:textId="07A3762C" w:rsidR="00856D02" w:rsidRPr="00856D02" w:rsidRDefault="00856D02" w:rsidP="00DE3C8D">
      <w:pPr>
        <w:spacing w:line="480" w:lineRule="auto"/>
        <w:ind w:firstLine="720"/>
      </w:pPr>
      <w:r w:rsidRPr="00856D02">
        <w:lastRenderedPageBreak/>
        <w:tab/>
      </w:r>
      <w:ins w:id="66" w:author="Wikowsky, Addie J" w:date="2019-07-06T00:07:00Z">
        <w:r w:rsidR="00F6031A">
          <w:t xml:space="preserve">Different </w:t>
        </w:r>
      </w:ins>
      <w:ins w:id="67" w:author="Wikowsky, Addie J" w:date="2019-07-06T00:08:00Z">
        <w:r w:rsidR="00F6031A">
          <w:t>constructs</w:t>
        </w:r>
      </w:ins>
      <w:ins w:id="68" w:author="Wikowsky, Addie J" w:date="2019-07-06T00:07:00Z">
        <w:r w:rsidR="00F6031A">
          <w:t xml:space="preserve"> of the brain hel</w:t>
        </w:r>
      </w:ins>
      <w:ins w:id="69" w:author="Wikowsky, Addie J" w:date="2019-07-06T00:08:00Z">
        <w:r w:rsidR="00F6031A">
          <w:t>p each other to make working memory effective</w:t>
        </w:r>
      </w:ins>
      <w:r w:rsidRPr="00856D02">
        <w:t xml:space="preserve">. One </w:t>
      </w:r>
      <w:ins w:id="70" w:author="Wikowsky, Addie J" w:date="2019-07-06T00:08:00Z">
        <w:r w:rsidR="00F6031A">
          <w:t>construct</w:t>
        </w:r>
        <w:r w:rsidR="00F6031A" w:rsidRPr="00856D02">
          <w:t xml:space="preserve"> </w:t>
        </w:r>
      </w:ins>
      <w:ins w:id="71" w:author="Wikowsky, Addie J" w:date="2019-07-07T21:24:00Z">
        <w:r w:rsidR="00C2002B">
          <w:t xml:space="preserve">is </w:t>
        </w:r>
      </w:ins>
      <w:del w:id="72" w:author="Wikowsky, Addie J" w:date="2019-07-07T21:24:00Z">
        <w:r w:rsidRPr="00856D02" w:rsidDel="00C2002B">
          <w:delText xml:space="preserve">is intelligence, specifically </w:delText>
        </w:r>
      </w:del>
      <w:r w:rsidRPr="00856D02">
        <w:t>fluid intelligence (</w:t>
      </w:r>
      <w:r w:rsidRPr="00856D02">
        <w:rPr>
          <w:i/>
        </w:rPr>
        <w:t>gF</w:t>
      </w:r>
      <w:r w:rsidRPr="00856D02">
        <w:t>)</w:t>
      </w:r>
      <w:del w:id="73" w:author="Wikowsky, Addie J" w:date="2019-07-06T00:09:00Z">
        <w:r w:rsidRPr="00856D02" w:rsidDel="00D97F59">
          <w:delText xml:space="preserve">. Horn (1968) </w:delText>
        </w:r>
        <w:commentRangeStart w:id="74"/>
        <w:r w:rsidRPr="00856D02" w:rsidDel="00D97F59">
          <w:delText>describes intelligence as behavior that can be observed and measured</w:delText>
        </w:r>
        <w:commentRangeEnd w:id="74"/>
        <w:r w:rsidR="00840B0A" w:rsidDel="00D97F59">
          <w:rPr>
            <w:rStyle w:val="CommentReference"/>
          </w:rPr>
          <w:commentReference w:id="74"/>
        </w:r>
        <w:r w:rsidRPr="00856D02" w:rsidDel="00D97F59">
          <w:delText>. Horn is describing that, for researchers in the behavioral sciences, intelligence needs to be measured in some aspect for it to be considered observable</w:delText>
        </w:r>
      </w:del>
      <w:r w:rsidRPr="00856D02">
        <w:t>. Jaeggi</w:t>
      </w:r>
      <w:ins w:id="75"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76"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 that is always expanding.</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0BBE76C6" w:rsidR="00D97F59" w:rsidRPr="00D97F59" w:rsidRDefault="00856D02" w:rsidP="00D97F59">
      <w:pPr>
        <w:spacing w:line="480" w:lineRule="auto"/>
        <w:ind w:firstLine="720"/>
        <w:rPr>
          <w:ins w:id="77"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or 9). This is why phone numbers </w:t>
      </w:r>
      <w:r w:rsidR="00B7583A">
        <w:t>may</w:t>
      </w:r>
      <w:r w:rsidR="00B7583A" w:rsidRPr="00856D02">
        <w:t xml:space="preserve"> </w:t>
      </w:r>
      <w:r w:rsidRPr="00856D02">
        <w:t xml:space="preserve">be easier to remember, since they fall in that </w:t>
      </w:r>
      <w:ins w:id="78" w:author="Wikowsky, Addie J" w:date="2019-07-06T00:12:00Z">
        <w:r w:rsidR="00D97F59">
          <w:t>range</w:t>
        </w:r>
      </w:ins>
      <w:r w:rsidRPr="00856D02">
        <w:t xml:space="preserve">. Working memory has recently been measured </w:t>
      </w:r>
      <w:ins w:id="79" w:author="Wikowsky, Addie J" w:date="2019-07-07T21:24:00Z">
        <w:r w:rsidR="00C2002B">
          <w:t>b</w:t>
        </w:r>
      </w:ins>
      <w:ins w:id="80" w:author="Wikowsky, Addie J" w:date="2019-07-07T21:25:00Z">
        <w:r w:rsidR="00C2002B">
          <w:t>y</w:t>
        </w:r>
      </w:ins>
      <w:ins w:id="81" w:author="Wikowsky, Addie J" w:date="2019-07-07T21:24:00Z">
        <w:r w:rsidR="00C2002B" w:rsidRPr="00856D02">
          <w:t xml:space="preserve"> </w:t>
        </w:r>
      </w:ins>
      <w:r w:rsidRPr="00856D02">
        <w:t xml:space="preserve">two types of tasks outlined by Yuan </w:t>
      </w:r>
      <w:ins w:id="82"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0FDDA98C" w:rsidR="00856D02" w:rsidRPr="00856D02" w:rsidRDefault="00D97F59" w:rsidP="00D97F59">
      <w:pPr>
        <w:spacing w:line="480" w:lineRule="auto"/>
        <w:ind w:firstLine="720"/>
      </w:pPr>
      <w:ins w:id="83" w:author="Wikowsky, Addie J" w:date="2019-07-06T00:12:00Z">
        <w:r w:rsidRPr="00D97F59">
          <w:t xml:space="preserve">Simple memory span tasks measure short term memory by </w:t>
        </w:r>
      </w:ins>
      <w:ins w:id="84" w:author="Wikowsky, Addie J" w:date="2019-07-06T00:13:00Z">
        <w:r w:rsidRPr="00D97F59">
          <w:t>assessing</w:t>
        </w:r>
      </w:ins>
      <w:ins w:id="85" w:author="Wikowsky, Addie J" w:date="2019-07-06T00:12:00Z">
        <w:r w:rsidRPr="00D97F59">
          <w:t xml:space="preserve"> a </w:t>
        </w:r>
      </w:ins>
      <w:ins w:id="86" w:author="Wikowsky, Addie J" w:date="2019-07-06T00:13:00Z">
        <w:r w:rsidRPr="00D97F59">
          <w:t>person’s</w:t>
        </w:r>
      </w:ins>
      <w:ins w:id="87" w:author="Wikowsky, Addie J" w:date="2019-07-06T00:12:00Z">
        <w:r w:rsidRPr="00D97F59">
          <w:t xml:space="preserve"> ability to recall a list of stimuli (words, numbers, or positions)</w:t>
        </w:r>
      </w:ins>
      <w:ins w:id="88" w:author="Wikowsky, Addie J" w:date="2019-07-07T20:39:00Z">
        <w:r w:rsidR="00C1662F" w:rsidRPr="00C1662F">
          <w:t xml:space="preserve"> </w:t>
        </w:r>
        <w:r w:rsidR="00C1662F" w:rsidRPr="00856D02">
          <w:t>(</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89" w:author="Wikowsky, Addie J" w:date="2019-07-07T20:40:00Z">
        <w:r w:rsidR="00856D02" w:rsidRPr="00856D02" w:rsidDel="00C1662F">
          <w:delText xml:space="preserve">Simple span tasks are generally used to measure short term memory </w:delText>
        </w:r>
      </w:del>
      <w:del w:id="90" w:author="Wikowsky, Addie J" w:date="2019-07-07T20:39:00Z">
        <w:r w:rsidR="00856D02" w:rsidRPr="00856D02" w:rsidDel="00C1662F">
          <w:delText xml:space="preserve">(Mathy, Chekaf, &amp; Cowan, 2018). </w:delText>
        </w:r>
      </w:del>
      <w:commentRangeStart w:id="91"/>
      <w:r w:rsidR="00856D02" w:rsidRPr="00856D02">
        <w:t>Dual-trials</w:t>
      </w:r>
      <w:commentRangeEnd w:id="91"/>
      <w:r w:rsidR="00B7583A">
        <w:rPr>
          <w:rStyle w:val="CommentReference"/>
        </w:rPr>
        <w:commentReference w:id="91"/>
      </w:r>
      <w:r w:rsidR="00856D02" w:rsidRPr="00856D02">
        <w:t xml:space="preserve"> tasks </w:t>
      </w:r>
      <w:commentRangeStart w:id="92"/>
      <w:r w:rsidR="00856D02" w:rsidRPr="00856D02">
        <w:t>are when both processing and storage are both being encoded at the same time</w:t>
      </w:r>
      <w:commentRangeEnd w:id="92"/>
      <w:r w:rsidR="00840B0A">
        <w:rPr>
          <w:rStyle w:val="CommentReference"/>
        </w:rPr>
        <w:commentReference w:id="92"/>
      </w:r>
      <w:ins w:id="93" w:author="Wikowsky, Addie J" w:date="2019-07-06T00:13:00Z">
        <w:r>
          <w:t>, compared to one at a time in simple memory tasks</w:t>
        </w:r>
      </w:ins>
      <w:r w:rsidR="00856D02" w:rsidRPr="00856D02">
        <w:t xml:space="preserve">. Conway </w:t>
      </w:r>
      <w:ins w:id="94"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are considered complex span tasks, </w:t>
      </w:r>
      <w:ins w:id="95" w:author="Wikowsky, Addie J" w:date="2019-07-06T00:14:00Z">
        <w:r>
          <w:t>but are still considered</w:t>
        </w:r>
      </w:ins>
      <w:r w:rsidR="00856D02" w:rsidRPr="00856D02">
        <w:t xml:space="preserve"> dual-task (</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w:t>
      </w:r>
      <w:r w:rsidR="00856D02" w:rsidRPr="00856D02">
        <w:lastRenderedPageBreak/>
        <w:t xml:space="preserve">2009). This distinction </w:t>
      </w:r>
      <w:ins w:id="96" w:author="Wikowsky, Addie J" w:date="2019-07-06T00:14:00Z">
        <w:r>
          <w:t xml:space="preserve">between simple span tasks and dual-trail tasks </w:t>
        </w:r>
      </w:ins>
      <w:commentRangeStart w:id="97"/>
      <w:r w:rsidR="00856D02" w:rsidRPr="00856D02">
        <w:t xml:space="preserve">occurs because of the two components required for </w:t>
      </w:r>
      <w:ins w:id="98" w:author="Wikowsky, Addie J" w:date="2019-07-06T00:14:00Z">
        <w:r>
          <w:t xml:space="preserve">dual-trail </w:t>
        </w:r>
      </w:ins>
      <w:ins w:id="99" w:author="Wikowsky, Addie J" w:date="2019-07-06T00:15:00Z">
        <w:r>
          <w:t>tasks are</w:t>
        </w:r>
      </w:ins>
      <w:r w:rsidR="00856D02" w:rsidRPr="00856D02">
        <w:t xml:space="preserve"> the processing component and the storage component</w:t>
      </w:r>
      <w:commentRangeEnd w:id="97"/>
      <w:r w:rsidR="00840B0A">
        <w:rPr>
          <w:rStyle w:val="CommentReference"/>
        </w:rPr>
        <w:commentReference w:id="97"/>
      </w:r>
      <w:r w:rsidR="00856D02" w:rsidRPr="00856D02">
        <w:t xml:space="preserve">. </w:t>
      </w:r>
    </w:p>
    <w:p w14:paraId="37D31676" w14:textId="77777777"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The participant is then supposed to recall (storage component) those words after a few trials. For example, a participant might answer “is 2X3 + 4 = 5?” with FALSE, then be shown a letter or word after they say FALSE. In the original OSPAN task, a researcher sat with the participant and controlled the speed of the study (i.e., hit the spacebar to move between trials) and recorded the answers for each participant. </w:t>
      </w:r>
    </w:p>
    <w:p w14:paraId="381179F8" w14:textId="4F102EA2" w:rsidR="00856D02" w:rsidRPr="00856D02" w:rsidRDefault="00856D02" w:rsidP="00D30470">
      <w:pPr>
        <w:spacing w:line="480" w:lineRule="auto"/>
        <w:ind w:firstLine="720"/>
      </w:pPr>
      <w:r w:rsidRPr="00856D02">
        <w:t>The original OSPAN and the automated OSPAN</w:t>
      </w:r>
      <w:ins w:id="100" w:author="Wikowsky, Addie J" w:date="2019-07-06T00:15:00Z">
        <w:r w:rsidR="00D97F59">
          <w:t xml:space="preserve"> (AOSPAN)</w:t>
        </w:r>
      </w:ins>
      <w:r w:rsidRPr="00856D02">
        <w:t xml:space="preserve"> (Unsworth,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101" w:author="Wikowsky, Addie J" w:date="2019-07-06T23:30:00Z">
        <w:r w:rsidR="00395A3D">
          <w:t>multiple</w:t>
        </w:r>
      </w:ins>
      <w:ins w:id="102" w:author="Wikowsky, Addie J" w:date="2019-07-06T00:16:00Z">
        <w:r w:rsidR="00D97F59">
          <w:t xml:space="preserve"> </w:t>
        </w:r>
      </w:ins>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(Unsworth et al., 2005). After the task is completed, the researcher is given the participant</w:t>
      </w:r>
      <w:r w:rsidR="00B7583A">
        <w:t>’</w:t>
      </w:r>
      <w:r w:rsidRPr="00856D02">
        <w:t xml:space="preserve">s scores. The first is a raw score of the </w:t>
      </w:r>
      <w:r w:rsidRPr="00856D02">
        <w:lastRenderedPageBreak/>
        <w:t>correctly recalled letters or words for each set. The researcher is also given a report on the participant</w:t>
      </w:r>
      <w:r w:rsidR="00FF28DA">
        <w:t>’</w:t>
      </w:r>
      <w:r w:rsidRPr="00856D02">
        <w:t>s math errors to account for accuracy.</w:t>
      </w:r>
    </w:p>
    <w:p w14:paraId="1180F56A" w14:textId="087CAD96"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 xml:space="preserve">at participant would receive two out of three points </w:t>
      </w:r>
      <w:commentRangeStart w:id="103"/>
      <w:r w:rsidR="00FF28DA">
        <w:t>as well</w:t>
      </w:r>
      <w:r w:rsidRPr="00856D02">
        <w:t>.</w:t>
      </w:r>
      <w:commentRangeEnd w:id="103"/>
      <w:r w:rsidR="00FF28DA">
        <w:rPr>
          <w:rStyle w:val="CommentReference"/>
        </w:rPr>
        <w:commentReference w:id="103"/>
      </w:r>
    </w:p>
    <w:p w14:paraId="1B53A094" w14:textId="03FDDEFB"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proofErr w:type="spellStart"/>
      <w:ins w:id="104"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105"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 xml:space="preserve">was presented with letters, and this pattern was shown: A, B, D, A. The participant would have to identify if the ‘A’ was presented three trials back. This would be </w:t>
      </w:r>
      <w:r w:rsidRPr="00856D02">
        <w:lastRenderedPageBreak/>
        <w:t>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AC75A9F"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106" w:author="Wikowsky, Addie J" w:date="2019-07-07T21:27:00Z">
        <w:r w:rsidR="00C2002B">
          <w:t xml:space="preserve"> compared to the original RPM</w:t>
        </w:r>
      </w:ins>
      <w:ins w:id="107" w:author="Wikowsky, Addie J" w:date="2019-07-07T21:28:00Z">
        <w:r w:rsidR="00C2002B">
          <w:t xml:space="preserve"> which had five sets</w:t>
        </w:r>
      </w:ins>
      <w:r w:rsidRPr="00856D02">
        <w:t>.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Set one or forty minutes for Set two (</w:t>
      </w:r>
      <w:proofErr w:type="spellStart"/>
      <w:r w:rsidRPr="00856D02">
        <w:t>Bors</w:t>
      </w:r>
      <w:proofErr w:type="spellEnd"/>
      <w:r w:rsidRPr="00856D02">
        <w:t>, &amp; Stokes, 1998). The time restricts could be used as an assessment of intellectual efficiency, without the time restrictions it can be used to evaluate clear thinking.</w:t>
      </w:r>
    </w:p>
    <w:p w14:paraId="362716BD" w14:textId="58F76977" w:rsidR="00856D02" w:rsidRPr="00856D02" w:rsidRDefault="00C2002B" w:rsidP="00D30470">
      <w:pPr>
        <w:spacing w:line="480" w:lineRule="auto"/>
        <w:ind w:firstLine="720"/>
      </w:pPr>
      <w:ins w:id="108" w:author="Wikowsky, Addie J" w:date="2019-07-07T21:29:00Z">
        <w:r>
          <w:lastRenderedPageBreak/>
          <w:t xml:space="preserve">To evaluate the relations in these tasks, </w:t>
        </w:r>
      </w:ins>
      <w:r w:rsidR="00856D02" w:rsidRPr="00856D02">
        <w:t xml:space="preserve">Conway </w:t>
      </w:r>
      <w:ins w:id="109" w:author="Wikowsky, Addie J" w:date="2019-07-06T00:11:00Z">
        <w:r w:rsidR="00D97F59">
          <w:t>and colleagues</w:t>
        </w:r>
        <w:r w:rsidR="00D97F59" w:rsidRPr="00856D02">
          <w:t xml:space="preserve"> </w:t>
        </w:r>
      </w:ins>
      <w:r w:rsidR="00856D02" w:rsidRPr="00856D02">
        <w:t>(2002)</w:t>
      </w:r>
      <w:ins w:id="110"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need different ways of being tested.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111"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77777777"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w:t>
      </w:r>
      <w:r w:rsidRPr="00856D02">
        <w:lastRenderedPageBreak/>
        <w:t xml:space="preserve">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C92CED5" w:rsidR="00856D02" w:rsidRPr="00856D02" w:rsidRDefault="00856D02" w:rsidP="00D30470">
      <w:pPr>
        <w:spacing w:line="480" w:lineRule="auto"/>
        <w:ind w:firstLine="720"/>
      </w:pPr>
      <w:r w:rsidRPr="00856D02">
        <w:t xml:space="preserve">Chi </w:t>
      </w:r>
      <w:ins w:id="112" w:author="Wikowsky, Addie J" w:date="2019-07-06T00:11:00Z">
        <w:r w:rsidR="00D97F59">
          <w:t>and colleagues</w:t>
        </w:r>
        <w:r w:rsidR="00D97F59" w:rsidRPr="00856D02">
          <w:t xml:space="preserve"> </w:t>
        </w:r>
      </w:ins>
      <w:r w:rsidRPr="00856D02">
        <w:t xml:space="preserve">(1981) looked at the same idea of expertise, but </w:t>
      </w:r>
      <w:del w:id="113" w:author="Wikowsky, Addie J" w:date="2019-07-07T21:29:00Z">
        <w:r w:rsidRPr="00856D02" w:rsidDel="00C2002B">
          <w:delText xml:space="preserve">with </w:delText>
        </w:r>
      </w:del>
      <w:ins w:id="114" w:author="Wikowsky, Addie J" w:date="2019-07-07T21:29:00Z">
        <w:r w:rsidR="00C2002B">
          <w:t>examined it with</w:t>
        </w:r>
        <w:r w:rsidR="00C2002B" w:rsidRPr="00856D02">
          <w:t xml:space="preserve"> </w:t>
        </w:r>
      </w:ins>
      <w:r w:rsidRPr="00856D02">
        <w:t>those in the field of physics. For their categories of participants, they used PhD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w:t>
      </w:r>
      <w:r w:rsidRPr="00856D02">
        <w:lastRenderedPageBreak/>
        <w:t xml:space="preserve">participant reasoned both by using the laws of physics and surface structures, showing that they had applied the laws, but not yet left the surface structure. These studies by Chase and Simon and Chi </w:t>
      </w:r>
      <w:ins w:id="115"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116"/>
      <w:del w:id="117"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116"/>
        <w:r w:rsidR="00FF28DA" w:rsidDel="00D97F59">
          <w:rPr>
            <w:rStyle w:val="CommentReference"/>
          </w:rPr>
          <w:commentReference w:id="116"/>
        </w:r>
        <w:r w:rsidRPr="00856D02" w:rsidDel="00D97F59">
          <w:delText>. They</w:delText>
        </w:r>
      </w:del>
      <w:ins w:id="118" w:author="Wikowsky, Addie J" w:date="2019-07-06T00:17:00Z">
        <w:r w:rsidR="00D97F59">
          <w:t xml:space="preserve">Working memory, </w:t>
        </w:r>
      </w:ins>
      <w:ins w:id="119" w:author="Wikowsky, Addie J" w:date="2019-07-07T21:30:00Z">
        <w:r w:rsidR="00C2002B">
          <w:rPr>
            <w:i/>
            <w:iCs/>
          </w:rPr>
          <w:t>gF</w:t>
        </w:r>
      </w:ins>
      <w:ins w:id="120" w:author="Wikowsky, Addie J" w:date="2019-07-06T00:17:00Z">
        <w:r w:rsidR="00D97F59">
          <w:t>, and expertise</w:t>
        </w:r>
      </w:ins>
      <w:r w:rsidRPr="00856D02">
        <w:t xml:space="preserve"> each play </w:t>
      </w:r>
      <w:del w:id="121" w:author="Wikowsky, Addie J" w:date="2019-07-07T21:35:00Z">
        <w:r w:rsidRPr="00856D02" w:rsidDel="006679DF">
          <w:delText>an important part</w:delText>
        </w:r>
      </w:del>
      <w:ins w:id="122" w:author="Wikowsky, Addie J" w:date="2019-07-07T21:35:00Z">
        <w:r w:rsidR="006679DF">
          <w:t>a role</w:t>
        </w:r>
      </w:ins>
      <w:r w:rsidRPr="00856D02">
        <w:t xml:space="preserve"> in how we view the world around us and evaluate everyday situations. Shelton </w:t>
      </w:r>
      <w:ins w:id="123"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124"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w:t>
      </w:r>
      <w:r w:rsidRPr="00856D02">
        <w:lastRenderedPageBreak/>
        <w:t xml:space="preserve">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57B2282E" w14:textId="795371E5" w:rsidR="00856D02" w:rsidRPr="00856D02" w:rsidRDefault="00856D02" w:rsidP="00D30470">
      <w:pPr>
        <w:spacing w:line="480" w:lineRule="auto"/>
        <w:ind w:firstLine="720"/>
      </w:pPr>
      <w:r w:rsidRPr="00856D02">
        <w:tab/>
        <w:t xml:space="preserve">Taking in these ideas and theories, </w:t>
      </w:r>
      <w:ins w:id="125"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126" w:author="Wikowsky, Addie J" w:date="2019-07-07T21:33:00Z">
        <w:r w:rsidRPr="00856D02" w:rsidDel="006679DF">
          <w:delText>WM</w:delText>
        </w:r>
      </w:del>
      <w:r w:rsidRPr="00856D02">
        <w:t xml:space="preserve">, </w:t>
      </w:r>
      <w:r w:rsidRPr="00856D02">
        <w:rPr>
          <w:i/>
          <w:iCs/>
        </w:rPr>
        <w:t>gF</w:t>
      </w:r>
      <w:r w:rsidRPr="00856D02">
        <w:t>, and expertis</w:t>
      </w:r>
      <w:ins w:id="127" w:author="Wikowsky, Addie J" w:date="2019-07-06T00:18:00Z">
        <w:r w:rsidR="00D97F59">
          <w:t>e correlate with one an</w:t>
        </w:r>
      </w:ins>
      <w:ins w:id="128" w:author="Wikowsky, Addie J" w:date="2019-07-06T00:19:00Z">
        <w:r w:rsidR="00D97F59">
          <w:t>other</w:t>
        </w:r>
      </w:ins>
      <w:r w:rsidRPr="00856D02">
        <w:t xml:space="preserve">. There have been multiple studies on </w:t>
      </w:r>
      <w:r w:rsidR="006679DF">
        <w:t>working memory</w:t>
      </w:r>
      <w:r w:rsidR="006679DF" w:rsidRPr="00856D02">
        <w:t xml:space="preserve"> </w:t>
      </w:r>
      <w:del w:id="129"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130" w:author="Wikowsky, Addie J" w:date="2019-07-06T00:20:00Z">
        <w:r w:rsidR="000672FA">
          <w:t>There also seems to be a gap in literature</w:t>
        </w:r>
      </w:ins>
      <w:ins w:id="131" w:author="Wikowsky, Addie J" w:date="2019-07-06T00:21:00Z">
        <w:r w:rsidR="000672FA">
          <w:t xml:space="preserve"> on how fluid intelligence and expertise interact. </w:t>
        </w:r>
      </w:ins>
      <w:ins w:id="132" w:author="Wikowsky, Addie J" w:date="2019-07-06T00:19:00Z">
        <w:r w:rsidR="00D97F59">
          <w:t>The</w:t>
        </w:r>
        <w:r w:rsidR="00D97F59" w:rsidRPr="00856D02">
          <w:t xml:space="preserve"> </w:t>
        </w:r>
      </w:ins>
      <w:r w:rsidRPr="00856D02">
        <w:t xml:space="preserve">hypothesis is that </w:t>
      </w:r>
      <w:r w:rsidR="00FF28DA">
        <w:t>greater</w:t>
      </w:r>
      <w:r w:rsidRPr="00856D02">
        <w:t xml:space="preserve"> expertise in foreign language or in typing, will correlate with higher working memory AOSPAN scores and higher fluid intelligence APM scores. </w:t>
      </w:r>
      <w:ins w:id="133" w:author="Wikowsky, Addie J" w:date="2019-07-07T21:36:00Z">
        <w:r w:rsidR="006679DF">
          <w:rPr>
            <w:bCs/>
          </w:rPr>
          <w:t xml:space="preserve">The researchers believe that if those who have higher working memory scores and higher fluid intelligence scores, will then demonstrate greater expertise. </w:t>
        </w:r>
      </w:ins>
      <w:ins w:id="134" w:author="Wikowsky, Addie J" w:date="2019-07-06T00:19:00Z">
        <w:r w:rsidR="000672FA">
          <w:t>This study will also look at the relationship between working memory and fluid intelligence to confirm the relationship</w:t>
        </w:r>
      </w:ins>
      <w:ins w:id="135" w:author="Wikowsky, Addie J" w:date="2019-07-06T00:20:00Z">
        <w:r w:rsidR="000672FA">
          <w:t xml:space="preserve">, as others have found </w:t>
        </w:r>
        <w:r w:rsidR="000672FA">
          <w:rPr>
            <w:bCs/>
          </w:rPr>
          <w:t>(Conway et al., 2002;</w:t>
        </w:r>
      </w:ins>
      <w:ins w:id="136" w:author="Wikowsky, Addie J" w:date="2019-07-07T14:02:00Z">
        <w:r w:rsidR="00570658">
          <w:rPr>
            <w:bCs/>
          </w:rPr>
          <w:t xml:space="preserve"> </w:t>
        </w:r>
      </w:ins>
      <w:ins w:id="137"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w:t>
      </w:r>
      <w:commentRangeStart w:id="138"/>
      <w:r w:rsidRPr="00856D02">
        <w:t>interact</w:t>
      </w:r>
      <w:commentRangeEnd w:id="138"/>
      <w:r w:rsidR="00FF28DA">
        <w:rPr>
          <w:rStyle w:val="CommentReference"/>
        </w:rPr>
        <w:commentReference w:id="138"/>
      </w:r>
      <w:r w:rsidRPr="00856D02">
        <w:t xml:space="preserve">. </w:t>
      </w:r>
    </w:p>
    <w:p w14:paraId="3C20A1BB" w14:textId="77777777" w:rsidR="00F93E7B" w:rsidRDefault="00F93E7B">
      <w:pPr>
        <w:rPr>
          <w:b/>
        </w:rPr>
      </w:pPr>
      <w:r>
        <w:rPr>
          <w:b/>
        </w:rPr>
        <w:br w:type="page"/>
      </w:r>
      <w:commentRangeStart w:id="139"/>
      <w:commentRangeStart w:id="140"/>
      <w:commentRangeEnd w:id="139"/>
      <w:r w:rsidR="00BD185C">
        <w:rPr>
          <w:rStyle w:val="CommentReference"/>
        </w:rPr>
        <w:commentReference w:id="139"/>
      </w:r>
      <w:commentRangeEnd w:id="140"/>
      <w:r w:rsidR="00395A3D">
        <w:rPr>
          <w:rStyle w:val="CommentReference"/>
        </w:rPr>
        <w:commentReference w:id="140"/>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RDefault="008B7900" w:rsidP="00AE6870">
      <w:pPr>
        <w:spacing w:line="480" w:lineRule="auto"/>
        <w:jc w:val="center"/>
        <w:rPr>
          <w:b/>
        </w:rPr>
      </w:pPr>
    </w:p>
    <w:p w14:paraId="7B77CDF4" w14:textId="77777777" w:rsidR="008B7900" w:rsidRDefault="008B7900" w:rsidP="00AE6870">
      <w:pPr>
        <w:spacing w:line="480" w:lineRule="auto"/>
        <w:jc w:val="center"/>
        <w:rPr>
          <w:b/>
        </w:rPr>
      </w:pPr>
    </w:p>
    <w:p w14:paraId="1B752F2E" w14:textId="22661CAD" w:rsidR="00856D02" w:rsidRPr="00856D02" w:rsidRDefault="00856D02" w:rsidP="006636E0">
      <w:pPr>
        <w:spacing w:line="480" w:lineRule="auto"/>
        <w:rPr>
          <w:b/>
        </w:rPr>
      </w:pPr>
      <w:r w:rsidRPr="00856D02">
        <w:rPr>
          <w:b/>
        </w:rPr>
        <w:t>Participants</w:t>
      </w:r>
    </w:p>
    <w:p w14:paraId="799FB599" w14:textId="43429362"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141"/>
      <w:commentRangeStart w:id="142"/>
      <w:ins w:id="143" w:author="Wikowsky, Addie J" w:date="2019-07-07T20:42:00Z">
        <w:r w:rsidR="00C1662F">
          <w:t>If any of</w:t>
        </w:r>
      </w:ins>
      <w:r w:rsidRPr="00856D02">
        <w:t xml:space="preserve"> the participant</w:t>
      </w:r>
      <w:ins w:id="144" w:author="Wikowsky, Addie J" w:date="2019-07-07T20:42:00Z">
        <w:r w:rsidR="00C1662F">
          <w:t>s</w:t>
        </w:r>
      </w:ins>
      <w:r w:rsidRPr="00856D02">
        <w:t xml:space="preserve"> had taken two years</w:t>
      </w:r>
      <w:commentRangeEnd w:id="142"/>
      <w:r w:rsidR="00840B0A">
        <w:rPr>
          <w:rStyle w:val="CommentReference"/>
        </w:rPr>
        <w:commentReference w:id="142"/>
      </w:r>
      <w:r w:rsidRPr="00856D02">
        <w:t xml:space="preserve"> of French, German, or Spanish</w:t>
      </w:r>
      <w:ins w:id="145"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141"/>
      <w:r w:rsidR="00FF28DA">
        <w:rPr>
          <w:rStyle w:val="CommentReference"/>
        </w:rPr>
        <w:commentReference w:id="141"/>
      </w:r>
      <w:r w:rsidRPr="00856D02">
        <w:t>.</w:t>
      </w:r>
      <w:ins w:id="146" w:author="Wikowsky, Addie J" w:date="2019-07-07T20:42:00Z">
        <w:r w:rsidR="00C1662F">
          <w:t xml:space="preserve"> It was the participants option to participate in this portion of the study.</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147" w:author="Wikowsky, Addie J" w:date="2019-07-07T21:37:00Z">
        <w:r w:rsidR="006679DF" w:rsidRPr="00856D02">
          <w:rPr>
            <w:bCs/>
            <w:iCs/>
          </w:rPr>
          <w:t>one had taken two years or more of French, one had taken two years or more of German,</w:t>
        </w:r>
        <w:r w:rsidR="006679DF" w:rsidRPr="00856D02">
          <w:rPr>
            <w:bCs/>
            <w:iCs/>
          </w:rPr>
          <w:t xml:space="preserve">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148" w:author="Wikowsky, Addie J" w:date="2019-07-07T22:10:00Z"/>
        </w:rPr>
      </w:pPr>
      <w:r w:rsidRPr="00856D02">
        <w:rPr>
          <w:i/>
        </w:rPr>
        <w:t>Automated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w:t>
      </w:r>
      <w:r w:rsidRPr="00856D02">
        <w:lastRenderedPageBreak/>
        <w:t xml:space="preserve">and told to identify whether the solution was true or false. For example, “IS 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77777777"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del w:id="149" w:author="Wikowsky, Addie J" w:date="2019-07-07T22:10:00Z">
        <w:r w:rsidRPr="00856D02" w:rsidDel="007915D4">
          <w:br/>
        </w:r>
      </w:del>
    </w:p>
    <w:p w14:paraId="518FEB81" w14:textId="4C80EA14" w:rsidR="006636E0" w:rsidRDefault="006636E0" w:rsidP="00B11007">
      <w:pPr>
        <w:spacing w:line="480" w:lineRule="auto"/>
        <w:rPr>
          <w:ins w:id="150"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151"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2B5DB2A8" w:rsidR="007915D4" w:rsidRDefault="00856D02" w:rsidP="00AE6870">
      <w:pPr>
        <w:spacing w:line="480" w:lineRule="auto"/>
        <w:rPr>
          <w:ins w:id="152"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153" w:author="Wikowsky, Addie J" w:date="2019-07-06T23:33:00Z">
        <w:r w:rsidR="00395A3D">
          <w:t xml:space="preserve">. There were multiple choices of typing tests prompts to choose from, the participants were instructed to choose the </w:t>
        </w:r>
      </w:ins>
      <w:r w:rsidRPr="00856D02">
        <w:t>“Rules of Baseball”</w:t>
      </w:r>
      <w:ins w:id="154"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155"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156"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157"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8317A4F" w:rsidR="00856D02" w:rsidRPr="00856D02" w:rsidRDefault="00856D02" w:rsidP="00B11007">
      <w:pPr>
        <w:spacing w:line="480" w:lineRule="auto"/>
      </w:pPr>
      <w:r w:rsidRPr="00856D02">
        <w:rPr>
          <w:i/>
        </w:rPr>
        <w:t>Foreign Language Placement Exam.</w:t>
      </w:r>
      <w:r w:rsidRPr="00856D02">
        <w:t xml:space="preserve"> This task was </w:t>
      </w:r>
      <w:del w:id="158" w:author="Wikowsky, Addie J" w:date="2019-07-07T20:44:00Z">
        <w:r w:rsidRPr="00856D02" w:rsidDel="00C1662F">
          <w:delText xml:space="preserve">part </w:delText>
        </w:r>
      </w:del>
      <w:ins w:id="159" w:author="Wikowsky, Addie J" w:date="2019-07-07T20:43:00Z">
        <w:r w:rsidR="00C1662F">
          <w:t xml:space="preserve">to offer something </w:t>
        </w:r>
      </w:ins>
      <w:ins w:id="160" w:author="Wikowsky, Addie J" w:date="2019-07-07T20:44:00Z">
        <w:r w:rsidR="00C1662F">
          <w:t>besides typing as a form of</w:t>
        </w:r>
      </w:ins>
      <w:del w:id="161" w:author="Wikowsky, Addie J" w:date="2019-07-07T20:43:00Z">
        <w:r w:rsidRPr="00856D02" w:rsidDel="00C1662F">
          <w:delText xml:space="preserve">of the experimental </w:delText>
        </w:r>
      </w:del>
      <w:del w:id="162" w:author="Wikowsky, Addie J" w:date="2019-07-07T20:44:00Z">
        <w:r w:rsidRPr="00856D02" w:rsidDel="00C1662F">
          <w:delText>design for</w:delText>
        </w:r>
      </w:del>
      <w:r w:rsidRPr="00856D02">
        <w:t xml:space="preserve"> expertise</w:t>
      </w:r>
      <w:ins w:id="163" w:author="Wikowsky, Addie J" w:date="2019-07-07T20:44:00Z">
        <w:r w:rsidR="00C1662F">
          <w:t xml:space="preserve"> besides typing</w:t>
        </w:r>
      </w:ins>
      <w:r w:rsidRPr="00856D02">
        <w:t>. Participants would sign up for the foreign language portion</w:t>
      </w:r>
      <w:ins w:id="164" w:author="Wikowsky, Addie J" w:date="2019-07-07T20:44:00Z">
        <w:r w:rsidR="00C1662F">
          <w:t xml:space="preserve"> of their own will</w:t>
        </w:r>
      </w:ins>
      <w:r w:rsidRPr="00856D02">
        <w:t xml:space="preserve">. In addition to taking the typing task, the participants were also required to take </w:t>
      </w:r>
      <w:r w:rsidRPr="00856D02">
        <w:lastRenderedPageBreak/>
        <w:t xml:space="preserve">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165"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166"/>
      <w:r w:rsidRPr="00856D02">
        <w:t xml:space="preserve">all </w:t>
      </w:r>
      <w:ins w:id="167" w:author="Wikowsky, Addie J" w:date="2019-07-06T23:35:00Z">
        <w:r w:rsidR="00395A3D">
          <w:t xml:space="preserve">listed combinations </w:t>
        </w:r>
      </w:ins>
      <w:del w:id="168" w:author="Wikowsky, Addie J" w:date="2019-07-06T23:35:00Z">
        <w:r w:rsidRPr="00856D02" w:rsidDel="00395A3D">
          <w:delText xml:space="preserve">combinations </w:delText>
        </w:r>
        <w:commentRangeEnd w:id="166"/>
        <w:r w:rsidR="00CB3C95" w:rsidDel="00395A3D">
          <w:rPr>
            <w:rStyle w:val="CommentReference"/>
          </w:rPr>
          <w:commentReference w:id="166"/>
        </w:r>
      </w:del>
      <w:r w:rsidRPr="00856D02">
        <w:t xml:space="preserve">had been </w:t>
      </w:r>
      <w:ins w:id="169" w:author="Wikowsky, Addie J" w:date="2019-07-06T23:35:00Z">
        <w:r w:rsidR="00395A3D">
          <w:t>completed by the participants</w:t>
        </w:r>
        <w:r w:rsidR="00395A3D" w:rsidRPr="00856D02">
          <w:t xml:space="preserve"> </w:t>
        </w:r>
      </w:ins>
      <w:r w:rsidRPr="00856D02">
        <w:t>and the experimenter started over</w:t>
      </w:r>
      <w:ins w:id="170" w:author="Wikowsky, Addie J" w:date="2019-07-06T23:35:00Z">
        <w:r w:rsidR="00395A3D">
          <w:t xml:space="preserve"> (</w:t>
        </w:r>
      </w:ins>
      <w:ins w:id="171" w:author="Wikowsky, Addie J" w:date="2019-07-07T22:03:00Z">
        <w:r w:rsidR="00EF7398">
          <w:t>Table 1 and Table 2</w:t>
        </w:r>
      </w:ins>
      <w:ins w:id="172"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14"/>
        <w:gridCol w:w="3115"/>
        <w:gridCol w:w="3115"/>
      </w:tblGrid>
      <w:tr w:rsidR="00395A3D" w:rsidRPr="00395A3D" w14:paraId="23D29E46"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7453" w:type="dxa"/>
        <w:tblInd w:w="837" w:type="dxa"/>
        <w:tblCellMar>
          <w:left w:w="0" w:type="dxa"/>
          <w:right w:w="0" w:type="dxa"/>
        </w:tblCellMar>
        <w:tblLook w:val="04A0" w:firstRow="1" w:lastRow="0" w:firstColumn="1" w:lastColumn="0" w:noHBand="0" w:noVBand="1"/>
      </w:tblPr>
      <w:tblGrid>
        <w:gridCol w:w="1864"/>
        <w:gridCol w:w="1863"/>
        <w:gridCol w:w="1863"/>
        <w:gridCol w:w="1863"/>
      </w:tblGrid>
      <w:tr w:rsidR="007B24E1" w:rsidRPr="00395A3D" w14:paraId="152CF521"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173"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RDefault="008B7900" w:rsidP="00AE6870">
      <w:pPr>
        <w:spacing w:line="480" w:lineRule="auto"/>
        <w:jc w:val="center"/>
        <w:rPr>
          <w:b/>
        </w:rPr>
      </w:pPr>
    </w:p>
    <w:p w14:paraId="73E60D17" w14:textId="77777777" w:rsidR="008B7900" w:rsidRPr="00856D02" w:rsidRDefault="008B7900" w:rsidP="00AE6870">
      <w:pPr>
        <w:spacing w:line="480" w:lineRule="auto"/>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1123A030" w:rsidR="00856D02" w:rsidRPr="00B760E2" w:rsidRDefault="004E4645" w:rsidP="00D30470">
      <w:pPr>
        <w:spacing w:line="480" w:lineRule="auto"/>
        <w:ind w:firstLine="720"/>
        <w:rPr>
          <w:ins w:id="174"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175"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176" w:author="Wikowsky, Addie J" w:date="2019-07-06T22:45:00Z">
        <w:r w:rsidR="00B760E2">
          <w:rPr>
            <w:bCs/>
            <w:iCs/>
          </w:rPr>
          <w:t>The math accuracy of the AOSPAN</w:t>
        </w:r>
      </w:ins>
      <w:ins w:id="177"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178" w:author="Wikowsky, Addie J" w:date="2019-07-06T22:54:00Z">
        <w:r w:rsidR="00AF2E72">
          <w:rPr>
            <w:bCs/>
            <w:iCs/>
          </w:rPr>
          <w:t xml:space="preserve">. </w:t>
        </w:r>
      </w:ins>
      <w:r w:rsidR="00856D02" w:rsidRPr="00856D02">
        <w:rPr>
          <w:bCs/>
          <w:iCs/>
        </w:rPr>
        <w:t xml:space="preserve">The typing test had a </w:t>
      </w:r>
      <w:commentRangeStart w:id="179"/>
      <w:commentRangeStart w:id="180"/>
      <w:r w:rsidR="00856D02" w:rsidRPr="00856D02">
        <w:rPr>
          <w:bCs/>
          <w:i/>
        </w:rPr>
        <w:t>M</w:t>
      </w:r>
      <w:commentRangeEnd w:id="179"/>
      <w:r w:rsidR="00FF28DA">
        <w:rPr>
          <w:rStyle w:val="CommentReference"/>
        </w:rPr>
        <w:commentReference w:id="179"/>
      </w:r>
      <w:commentRangeEnd w:id="180"/>
      <w:r w:rsidR="00307D32">
        <w:rPr>
          <w:rStyle w:val="CommentReference"/>
        </w:rPr>
        <w:commentReference w:id="180"/>
      </w:r>
      <w:r w:rsidR="00856D02" w:rsidRPr="00856D02">
        <w:rPr>
          <w:bCs/>
          <w:iCs/>
        </w:rPr>
        <w:t xml:space="preserve"> = 46.</w:t>
      </w:r>
      <w:ins w:id="181"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182" w:author="Wikowsky, Addie J" w:date="2019-07-06T22:41:00Z">
        <w:r>
          <w:rPr>
            <w:bCs/>
            <w:iCs/>
          </w:rPr>
          <w:t>3</w:t>
        </w:r>
      </w:ins>
      <w:r w:rsidR="00856D02" w:rsidRPr="00856D02">
        <w:rPr>
          <w:bCs/>
          <w:iCs/>
        </w:rPr>
        <w:t xml:space="preserve">, with </w:t>
      </w:r>
      <w:ins w:id="183" w:author="Wikowsky, Addie J" w:date="2019-07-06T22:48:00Z">
        <w:r w:rsidR="00B760E2">
          <w:rPr>
            <w:bCs/>
            <w:iCs/>
          </w:rPr>
          <w:t>a range of 13-</w:t>
        </w:r>
      </w:ins>
      <w:ins w:id="184"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185" w:author="Wikowsky, Addie J" w:date="2019-07-06T22:41:00Z">
        <w:r>
          <w:rPr>
            <w:bCs/>
            <w:iCs/>
          </w:rPr>
          <w:t>1</w:t>
        </w:r>
      </w:ins>
      <w:ins w:id="186"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187" w:author="Wikowsky, Addie J" w:date="2019-07-06T22:41:00Z">
        <w:r>
          <w:rPr>
            <w:bCs/>
            <w:iCs/>
          </w:rPr>
          <w:t>6</w:t>
        </w:r>
      </w:ins>
      <w:ins w:id="188" w:author="Wikowsky, Addie J" w:date="2019-07-06T22:45:00Z">
        <w:r w:rsidR="00B760E2">
          <w:rPr>
            <w:bCs/>
            <w:iCs/>
          </w:rPr>
          <w:t>.17</w:t>
        </w:r>
      </w:ins>
      <w:r w:rsidR="00856D02" w:rsidRPr="00856D02">
        <w:rPr>
          <w:bCs/>
          <w:iCs/>
        </w:rPr>
        <w:t xml:space="preserve">, with the highest score of 26 and a lowest score of </w:t>
      </w:r>
      <w:ins w:id="189" w:author="Wikowsky, Addie J" w:date="2019-07-06T23:04:00Z">
        <w:r w:rsidR="00AF2E72">
          <w:rPr>
            <w:bCs/>
            <w:iCs/>
          </w:rPr>
          <w:t>3</w:t>
        </w:r>
      </w:ins>
      <w:r w:rsidR="00856D02" w:rsidRPr="00856D02">
        <w:rPr>
          <w:bCs/>
          <w:iCs/>
        </w:rPr>
        <w:t>.</w:t>
      </w:r>
      <w:ins w:id="190" w:author="Wikowsky, Addie J" w:date="2019-07-06T23:06:00Z">
        <w:r w:rsidR="002B6B34">
          <w:rPr>
            <w:bCs/>
            <w:iCs/>
          </w:rPr>
          <w:t xml:space="preserve"> </w:t>
        </w:r>
      </w:ins>
      <w:ins w:id="191" w:author="Wikowsky, Addie J" w:date="2019-07-06T22:49:00Z">
        <w:r w:rsidR="00B760E2">
          <w:rPr>
            <w:bCs/>
            <w:iCs/>
          </w:rPr>
          <w:t>There were six participants (</w:t>
        </w:r>
      </w:ins>
      <w:ins w:id="192" w:author="Wikowsky, Addie J" w:date="2019-07-06T22:50:00Z">
        <w:r w:rsidR="00B760E2">
          <w:rPr>
            <w:bCs/>
            <w:i/>
          </w:rPr>
          <w:t>N</w:t>
        </w:r>
        <w:r w:rsidR="00B760E2">
          <w:rPr>
            <w:bCs/>
            <w:iCs/>
          </w:rPr>
          <w:t xml:space="preserve"> = 6) who completed the foreign language placement exams. </w:t>
        </w:r>
      </w:ins>
      <w:ins w:id="193" w:author="Wikowsky, Addie J" w:date="2019-07-07T21:38:00Z">
        <w:r w:rsidR="006679DF">
          <w:rPr>
            <w:bCs/>
            <w:iCs/>
          </w:rPr>
          <w:t>One participant</w:t>
        </w:r>
      </w:ins>
      <w:ins w:id="194" w:author="Wikowsky, Addie J" w:date="2019-07-06T22:50:00Z">
        <w:r w:rsidR="00B760E2">
          <w:rPr>
            <w:bCs/>
            <w:iCs/>
          </w:rPr>
          <w:t xml:space="preserve"> </w:t>
        </w:r>
      </w:ins>
      <w:ins w:id="195" w:author="Wikowsky, Addie J" w:date="2019-07-07T21:38:00Z">
        <w:r w:rsidR="006679DF">
          <w:rPr>
            <w:bCs/>
            <w:iCs/>
          </w:rPr>
          <w:t>completed</w:t>
        </w:r>
      </w:ins>
      <w:ins w:id="196" w:author="Wikowsky, Addie J" w:date="2019-07-06T22:50:00Z">
        <w:r w:rsidR="00B760E2">
          <w:rPr>
            <w:bCs/>
            <w:iCs/>
          </w:rPr>
          <w:t xml:space="preserve"> the French placement exam</w:t>
        </w:r>
      </w:ins>
      <w:ins w:id="197" w:author="Wikowsky, Addie J" w:date="2019-07-06T22:51:00Z">
        <w:r w:rsidR="00B760E2">
          <w:rPr>
            <w:bCs/>
            <w:iCs/>
          </w:rPr>
          <w:t>, one</w:t>
        </w:r>
      </w:ins>
      <w:ins w:id="198" w:author="Wikowsky, Addie J" w:date="2019-07-07T21:38:00Z">
        <w:r w:rsidR="006679DF">
          <w:rPr>
            <w:bCs/>
            <w:iCs/>
          </w:rPr>
          <w:t xml:space="preserve"> participant</w:t>
        </w:r>
      </w:ins>
      <w:ins w:id="199" w:author="Wikowsky, Addie J" w:date="2019-07-06T22:51:00Z">
        <w:r w:rsidR="00B760E2">
          <w:rPr>
            <w:bCs/>
            <w:iCs/>
          </w:rPr>
          <w:t xml:space="preserve"> </w:t>
        </w:r>
      </w:ins>
      <w:ins w:id="200" w:author="Wikowsky, Addie J" w:date="2019-07-07T21:38:00Z">
        <w:r w:rsidR="006679DF">
          <w:rPr>
            <w:bCs/>
            <w:iCs/>
          </w:rPr>
          <w:t>completed</w:t>
        </w:r>
      </w:ins>
      <w:ins w:id="201" w:author="Wikowsky, Addie J" w:date="2019-07-06T22:51:00Z">
        <w:r w:rsidR="00B760E2">
          <w:rPr>
            <w:bCs/>
            <w:iCs/>
          </w:rPr>
          <w:t xml:space="preserve"> the German placement exam</w:t>
        </w:r>
      </w:ins>
      <w:ins w:id="202" w:author="Wikowsky, Addie J" w:date="2019-07-07T21:38:00Z">
        <w:r w:rsidR="006679DF">
          <w:rPr>
            <w:bCs/>
            <w:iCs/>
          </w:rPr>
          <w:t>, and f</w:t>
        </w:r>
        <w:r w:rsidR="006679DF">
          <w:rPr>
            <w:bCs/>
            <w:iCs/>
          </w:rPr>
          <w:t xml:space="preserve">our participants </w:t>
        </w:r>
      </w:ins>
      <w:ins w:id="203" w:author="Wikowsky, Addie J" w:date="2019-07-07T21:39:00Z">
        <w:r w:rsidR="006679DF">
          <w:rPr>
            <w:bCs/>
            <w:iCs/>
          </w:rPr>
          <w:t>completed</w:t>
        </w:r>
      </w:ins>
      <w:ins w:id="204" w:author="Wikowsky, Addie J" w:date="2019-07-07T21:38:00Z">
        <w:r w:rsidR="006679DF">
          <w:rPr>
            <w:bCs/>
            <w:iCs/>
          </w:rPr>
          <w:t xml:space="preserve"> the Spanish placement</w:t>
        </w:r>
      </w:ins>
      <w:ins w:id="205" w:author="Wikowsky, Addie J" w:date="2019-07-06T22:51:00Z">
        <w:r w:rsidR="00B760E2">
          <w:rPr>
            <w:bCs/>
            <w:iCs/>
          </w:rPr>
          <w:t xml:space="preserve">. For the French placement </w:t>
        </w:r>
        <w:proofErr w:type="gramStart"/>
        <w:r w:rsidR="00B760E2">
          <w:rPr>
            <w:bCs/>
            <w:iCs/>
          </w:rPr>
          <w:t>exam</w:t>
        </w:r>
      </w:ins>
      <w:proofErr w:type="gramEnd"/>
      <w:ins w:id="206" w:author="Wikowsky, Addie J" w:date="2019-07-07T21:40:00Z">
        <w:r w:rsidR="006679DF">
          <w:rPr>
            <w:bCs/>
            <w:iCs/>
          </w:rPr>
          <w:t xml:space="preserve"> the</w:t>
        </w:r>
      </w:ins>
      <w:ins w:id="207" w:author="Wikowsky, Addie J" w:date="2019-07-06T22:51:00Z">
        <w:r w:rsidR="00B760E2">
          <w:rPr>
            <w:bCs/>
            <w:iCs/>
          </w:rPr>
          <w:t xml:space="preserve"> participant</w:t>
        </w:r>
      </w:ins>
      <w:ins w:id="208" w:author="Wikowsky, Addie J" w:date="2019-07-07T21:40:00Z">
        <w:r w:rsidR="006679DF">
          <w:rPr>
            <w:bCs/>
            <w:iCs/>
          </w:rPr>
          <w:t xml:space="preserve"> </w:t>
        </w:r>
      </w:ins>
      <w:ins w:id="209" w:author="Wikowsky, Addie J" w:date="2019-07-06T22:51:00Z">
        <w:r w:rsidR="00B760E2">
          <w:rPr>
            <w:bCs/>
            <w:iCs/>
          </w:rPr>
          <w:t>scored 32 points.</w:t>
        </w:r>
      </w:ins>
      <w:ins w:id="210" w:author="Wikowsky, Addie J" w:date="2019-07-07T21:39:00Z">
        <w:r w:rsidR="006679DF">
          <w:rPr>
            <w:bCs/>
            <w:iCs/>
          </w:rPr>
          <w:t xml:space="preserve"> For</w:t>
        </w:r>
      </w:ins>
      <w:ins w:id="211" w:author="Wikowsky, Addie J" w:date="2019-07-06T22:51:00Z">
        <w:r w:rsidR="00B760E2">
          <w:rPr>
            <w:bCs/>
            <w:iCs/>
          </w:rPr>
          <w:t xml:space="preserve"> </w:t>
        </w:r>
      </w:ins>
      <w:ins w:id="212" w:author="Wikowsky, Addie J" w:date="2019-07-07T21:39:00Z">
        <w:r w:rsidR="006679DF">
          <w:rPr>
            <w:bCs/>
            <w:iCs/>
          </w:rPr>
          <w:t xml:space="preserve">the German placement </w:t>
        </w:r>
        <w:proofErr w:type="gramStart"/>
        <w:r w:rsidR="006679DF">
          <w:rPr>
            <w:bCs/>
            <w:iCs/>
          </w:rPr>
          <w:t>exam</w:t>
        </w:r>
        <w:proofErr w:type="gramEnd"/>
        <w:r w:rsidR="006679DF">
          <w:rPr>
            <w:bCs/>
            <w:iCs/>
          </w:rPr>
          <w:t xml:space="preserve"> the </w:t>
        </w:r>
        <w:r w:rsidR="006679DF">
          <w:rPr>
            <w:bCs/>
            <w:iCs/>
          </w:rPr>
          <w:t>participant scored 238 points</w:t>
        </w:r>
      </w:ins>
      <w:ins w:id="213" w:author="Wikowsky, Addie J" w:date="2019-07-07T21:40:00Z">
        <w:r w:rsidR="006679DF">
          <w:rPr>
            <w:bCs/>
            <w:iCs/>
          </w:rPr>
          <w:t>.</w:t>
        </w:r>
      </w:ins>
      <w:ins w:id="214" w:author="Wikowsky, Addie J" w:date="2019-07-07T21:39:00Z">
        <w:r w:rsidR="006679DF">
          <w:rPr>
            <w:bCs/>
            <w:iCs/>
          </w:rPr>
          <w:t xml:space="preserve"> </w:t>
        </w:r>
      </w:ins>
      <w:ins w:id="215" w:author="Wikowsky, Addie J" w:date="2019-07-06T22:52:00Z">
        <w:r w:rsidR="00B760E2">
          <w:rPr>
            <w:bCs/>
            <w:iCs/>
          </w:rPr>
          <w:t xml:space="preserve">Lastly, </w:t>
        </w:r>
      </w:ins>
      <w:ins w:id="216" w:author="Wikowsky, Addie J" w:date="2019-07-07T21:39:00Z">
        <w:r w:rsidR="006679DF">
          <w:rPr>
            <w:bCs/>
            <w:iCs/>
          </w:rPr>
          <w:t xml:space="preserve">the Spanish placement exam participants points </w:t>
        </w:r>
      </w:ins>
      <w:ins w:id="217" w:author="Wikowsky, Addie J" w:date="2019-07-07T21:40:00Z">
        <w:r w:rsidR="006679DF">
          <w:rPr>
            <w:bCs/>
            <w:iCs/>
          </w:rPr>
          <w:t xml:space="preserve">scored </w:t>
        </w:r>
      </w:ins>
      <w:ins w:id="218" w:author="Wikowsky, Addie J" w:date="2019-07-07T21:39:00Z">
        <w:r w:rsidR="006679DF">
          <w:rPr>
            <w:bCs/>
            <w:iCs/>
          </w:rPr>
          <w:t>are: 160, 152, 141, 851</w:t>
        </w:r>
      </w:ins>
      <w:ins w:id="219" w:author="Wikowsky, Addie J" w:date="2019-07-06T22:52:00Z">
        <w:r w:rsidR="00B760E2">
          <w:rPr>
            <w:bCs/>
            <w:iCs/>
          </w:rPr>
          <w:t>. All of these resulted in entering the introductory course for their second language</w:t>
        </w:r>
      </w:ins>
      <w:ins w:id="220" w:author="Wikowsky, Addie J" w:date="2019-07-06T22:53:00Z">
        <w:r w:rsidR="00B760E2">
          <w:rPr>
            <w:bCs/>
            <w:iCs/>
          </w:rPr>
          <w:t xml:space="preserve">, with the exception of the Spanish placement exam participant who scored </w:t>
        </w:r>
      </w:ins>
      <w:ins w:id="221" w:author="Wikowsky, Addie J" w:date="2019-07-06T22:54:00Z">
        <w:r w:rsidR="00B760E2">
          <w:rPr>
            <w:bCs/>
            <w:iCs/>
          </w:rPr>
          <w:t>an</w:t>
        </w:r>
      </w:ins>
      <w:ins w:id="222" w:author="Wikowsky, Addie J" w:date="2019-07-06T22:53:00Z">
        <w:r w:rsidR="00B760E2">
          <w:rPr>
            <w:bCs/>
            <w:iCs/>
          </w:rPr>
          <w:t xml:space="preserve"> 851 which placed them in the Spanish 202 course. </w:t>
        </w:r>
      </w:ins>
    </w:p>
    <w:p w14:paraId="40007FE2" w14:textId="37905A6D" w:rsidR="00B760E2" w:rsidRPr="00AF2E72" w:rsidRDefault="00AF2E72" w:rsidP="00AF2E72">
      <w:pPr>
        <w:spacing w:line="480" w:lineRule="auto"/>
        <w:ind w:firstLine="720"/>
        <w:rPr>
          <w:bCs/>
        </w:rPr>
      </w:pPr>
      <w:ins w:id="223" w:author="Wikowsky, Addie J" w:date="2019-07-06T22:56:00Z">
        <w:r>
          <w:rPr>
            <w:bCs/>
            <w:iCs/>
          </w:rPr>
          <w:t xml:space="preserve">An exploratory analysis was done to see how the means and </w:t>
        </w:r>
      </w:ins>
      <w:ins w:id="224" w:author="Wikowsky, Addie J" w:date="2019-07-06T22:57:00Z">
        <w:r>
          <w:rPr>
            <w:bCs/>
            <w:iCs/>
          </w:rPr>
          <w:t xml:space="preserve">standard deviations would differ had all participants been included in the results for descriptive statistics. </w:t>
        </w:r>
      </w:ins>
      <w:ins w:id="225" w:author="Wikowsky, Addie J" w:date="2019-07-06T22:58:00Z">
        <w:r>
          <w:rPr>
            <w:bCs/>
            <w:iCs/>
          </w:rPr>
          <w:t>There was a total of 48 participants (</w:t>
        </w:r>
        <w:r>
          <w:rPr>
            <w:bCs/>
            <w:i/>
            <w:iCs/>
          </w:rPr>
          <w:t>N</w:t>
        </w:r>
        <w:r>
          <w:rPr>
            <w:bCs/>
          </w:rPr>
          <w:t xml:space="preserve"> = 48)</w:t>
        </w:r>
      </w:ins>
      <w:ins w:id="226" w:author="Wikowsky, Addie J" w:date="2019-07-06T23:02:00Z">
        <w:r>
          <w:rPr>
            <w:bCs/>
          </w:rPr>
          <w:t xml:space="preserve"> who completed the tasks</w:t>
        </w:r>
      </w:ins>
      <w:ins w:id="227" w:author="Wikowsky, Addie J" w:date="2019-07-06T22:58:00Z">
        <w:r>
          <w:rPr>
            <w:bCs/>
          </w:rPr>
          <w:t xml:space="preserve">. </w:t>
        </w:r>
      </w:ins>
      <w:ins w:id="228"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229" w:author="Wikowsky, Addie J" w:date="2019-07-06T23:00:00Z">
        <w:r>
          <w:rPr>
            <w:bCs/>
          </w:rPr>
          <w:t>The AOSPAN scores also dec</w:t>
        </w:r>
      </w:ins>
      <w:ins w:id="230" w:author="Wikowsky, Addie J" w:date="2019-07-06T23:01:00Z">
        <w:r>
          <w:rPr>
            <w:bCs/>
          </w:rPr>
          <w:t xml:space="preserve">reased </w:t>
        </w:r>
      </w:ins>
      <w:ins w:id="231" w:author="Wikowsky, Addie J" w:date="2019-07-06T23:04:00Z">
        <w:r>
          <w:rPr>
            <w:bCs/>
          </w:rPr>
          <w:t>(</w:t>
        </w:r>
      </w:ins>
      <w:ins w:id="232" w:author="Wikowsky, Addie J" w:date="2019-07-06T23:01:00Z">
        <w:r>
          <w:rPr>
            <w:bCs/>
            <w:i/>
            <w:iCs/>
          </w:rPr>
          <w:t>M</w:t>
        </w:r>
        <w:r>
          <w:rPr>
            <w:bCs/>
          </w:rPr>
          <w:t xml:space="preserve"> = 48.09, </w:t>
        </w:r>
        <w:r>
          <w:rPr>
            <w:bCs/>
            <w:i/>
            <w:iCs/>
          </w:rPr>
          <w:t>SD</w:t>
        </w:r>
        <w:r>
          <w:rPr>
            <w:bCs/>
          </w:rPr>
          <w:t xml:space="preserve"> = 16.71</w:t>
        </w:r>
      </w:ins>
      <w:ins w:id="233" w:author="Wikowsky, Addie J" w:date="2019-07-06T23:04:00Z">
        <w:r>
          <w:rPr>
            <w:bCs/>
          </w:rPr>
          <w:t>)</w:t>
        </w:r>
      </w:ins>
      <w:ins w:id="234" w:author="Wikowsky, Addie J" w:date="2019-07-06T23:01:00Z">
        <w:r>
          <w:rPr>
            <w:bCs/>
          </w:rPr>
          <w:t xml:space="preserve">. </w:t>
        </w:r>
      </w:ins>
      <w:ins w:id="235" w:author="Wikowsky, Addie J" w:date="2019-07-06T23:03:00Z">
        <w:r>
          <w:rPr>
            <w:bCs/>
          </w:rPr>
          <w:t>As a result, the</w:t>
        </w:r>
      </w:ins>
      <w:ins w:id="236" w:author="Wikowsky, Addie J" w:date="2019-07-06T23:01:00Z">
        <w:r>
          <w:rPr>
            <w:bCs/>
          </w:rPr>
          <w:t xml:space="preserve"> math accuracy also decreased </w:t>
        </w:r>
      </w:ins>
      <w:ins w:id="237" w:author="Wikowsky, Addie J" w:date="2019-07-06T23:03:00Z">
        <w:r>
          <w:rPr>
            <w:bCs/>
          </w:rPr>
          <w:t>on the AOSPAN as</w:t>
        </w:r>
      </w:ins>
      <w:ins w:id="238" w:author="Wikowsky, Addie J" w:date="2019-07-06T23:01:00Z">
        <w:r>
          <w:rPr>
            <w:bCs/>
          </w:rPr>
          <w:t xml:space="preserve"> a result of </w:t>
        </w:r>
      </w:ins>
      <w:ins w:id="239" w:author="Wikowsky, Addie J" w:date="2019-07-06T23:03:00Z">
        <w:r>
          <w:rPr>
            <w:bCs/>
          </w:rPr>
          <w:t>examining</w:t>
        </w:r>
      </w:ins>
      <w:ins w:id="240" w:author="Wikowsky, Addie J" w:date="2019-07-06T23:01:00Z">
        <w:r>
          <w:rPr>
            <w:bCs/>
          </w:rPr>
          <w:t xml:space="preserve"> all participants </w:t>
        </w:r>
      </w:ins>
      <w:ins w:id="241" w:author="Wikowsky, Addie J" w:date="2019-07-06T23:03:00Z">
        <w:r>
          <w:rPr>
            <w:bCs/>
          </w:rPr>
          <w:t>(</w:t>
        </w:r>
      </w:ins>
      <w:ins w:id="242" w:author="Wikowsky, Addie J" w:date="2019-07-06T23:01:00Z">
        <w:r>
          <w:rPr>
            <w:bCs/>
            <w:i/>
            <w:iCs/>
          </w:rPr>
          <w:t>M</w:t>
        </w:r>
        <w:r>
          <w:rPr>
            <w:bCs/>
          </w:rPr>
          <w:t xml:space="preserve"> = 87.09,</w:t>
        </w:r>
      </w:ins>
      <w:ins w:id="243" w:author="Wikowsky, Addie J" w:date="2019-07-06T23:02:00Z">
        <w:r>
          <w:rPr>
            <w:bCs/>
          </w:rPr>
          <w:t xml:space="preserve"> </w:t>
        </w:r>
        <w:r>
          <w:rPr>
            <w:bCs/>
            <w:i/>
            <w:iCs/>
          </w:rPr>
          <w:t>SD</w:t>
        </w:r>
        <w:r>
          <w:rPr>
            <w:bCs/>
          </w:rPr>
          <w:t xml:space="preserve"> = 13.31</w:t>
        </w:r>
      </w:ins>
      <w:ins w:id="244" w:author="Wikowsky, Addie J" w:date="2019-07-06T23:03:00Z">
        <w:r>
          <w:rPr>
            <w:bCs/>
          </w:rPr>
          <w:t>)</w:t>
        </w:r>
      </w:ins>
      <w:ins w:id="245"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lastRenderedPageBreak/>
        <w:t>Hypothesis Tests</w:t>
      </w:r>
    </w:p>
    <w:p w14:paraId="7D3866AB" w14:textId="4964975C" w:rsidR="002B6B34" w:rsidRDefault="00856D02" w:rsidP="002B6B34">
      <w:pPr>
        <w:spacing w:line="480" w:lineRule="auto"/>
        <w:ind w:firstLine="720"/>
        <w:rPr>
          <w:ins w:id="246" w:author="Wikowsky, Addie J" w:date="2019-07-07T21:41:00Z"/>
          <w:bCs/>
        </w:rPr>
      </w:pPr>
      <w:r w:rsidRPr="00856D02">
        <w:rPr>
          <w:bCs/>
        </w:rPr>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APM and the OSPAN. The correlation was </w:t>
      </w:r>
      <w:commentRangeStart w:id="247"/>
      <w:commentRangeStart w:id="248"/>
      <w:r w:rsidRPr="00856D02">
        <w:rPr>
          <w:bCs/>
          <w:i/>
          <w:iCs/>
        </w:rPr>
        <w:t>r</w:t>
      </w:r>
      <w:r w:rsidRPr="00856D02">
        <w:rPr>
          <w:bCs/>
        </w:rPr>
        <w:t xml:space="preserve"> = .5</w:t>
      </w:r>
      <w:ins w:id="249" w:author="Wikowsky, Addie J" w:date="2019-07-06T23:06:00Z">
        <w:r w:rsidR="002B6B34">
          <w:rPr>
            <w:bCs/>
          </w:rPr>
          <w:t>0</w:t>
        </w:r>
      </w:ins>
      <w:r w:rsidRPr="00856D02">
        <w:rPr>
          <w:bCs/>
        </w:rPr>
        <w:t xml:space="preserve">. </w:t>
      </w:r>
      <w:commentRangeEnd w:id="247"/>
      <w:r w:rsidR="00860F24">
        <w:rPr>
          <w:rStyle w:val="CommentReference"/>
        </w:rPr>
        <w:commentReference w:id="247"/>
      </w:r>
      <w:commentRangeEnd w:id="248"/>
      <w:r w:rsidR="00307D32">
        <w:rPr>
          <w:rStyle w:val="CommentReference"/>
        </w:rPr>
        <w:commentReference w:id="248"/>
      </w:r>
      <w:r w:rsidRPr="00856D02">
        <w:rPr>
          <w:bCs/>
        </w:rPr>
        <w:t>95% CI [.</w:t>
      </w:r>
      <w:ins w:id="250" w:author="Wikowsky, Addie J" w:date="2019-07-06T23:06:00Z">
        <w:r w:rsidR="002B6B34">
          <w:rPr>
            <w:bCs/>
          </w:rPr>
          <w:t>24</w:t>
        </w:r>
      </w:ins>
      <w:r w:rsidRPr="00856D02">
        <w:rPr>
          <w:bCs/>
        </w:rPr>
        <w:t>, .7</w:t>
      </w:r>
      <w:ins w:id="251"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252"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253"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 20</w:t>
      </w:r>
      <w:r w:rsidR="00EB3757">
        <w:rPr>
          <w:bCs/>
        </w:rPr>
        <w:t>0</w:t>
      </w:r>
      <w:r w:rsidRPr="00856D02">
        <w:rPr>
          <w:bCs/>
        </w:rPr>
        <w:t xml:space="preserve">2; Shelton et al,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254" w:author="Wikowsky, Addie J" w:date="2019-07-06T23:08:00Z">
        <w:r w:rsidR="002B6B34">
          <w:rPr>
            <w:bCs/>
          </w:rPr>
          <w:t>19</w:t>
        </w:r>
      </w:ins>
      <w:r w:rsidRPr="00856D02">
        <w:rPr>
          <w:bCs/>
        </w:rPr>
        <w:t>, 95% CI [-.</w:t>
      </w:r>
      <w:ins w:id="255" w:author="Wikowsky, Addie J" w:date="2019-07-06T23:08:00Z">
        <w:r w:rsidR="002B6B34">
          <w:rPr>
            <w:bCs/>
          </w:rPr>
          <w:t>11</w:t>
        </w:r>
      </w:ins>
      <w:r w:rsidRPr="00856D02">
        <w:rPr>
          <w:bCs/>
        </w:rPr>
        <w:t>, .</w:t>
      </w:r>
      <w:ins w:id="256" w:author="Wikowsky, Addie J" w:date="2019-07-06T23:08:00Z">
        <w:r w:rsidR="002B6B34">
          <w:rPr>
            <w:bCs/>
          </w:rPr>
          <w:t>47</w:t>
        </w:r>
      </w:ins>
      <w:r w:rsidRPr="00856D02">
        <w:rPr>
          <w:bCs/>
        </w:rPr>
        <w:t xml:space="preserve">], </w:t>
      </w:r>
      <w:r w:rsidRPr="00856D02">
        <w:rPr>
          <w:bCs/>
          <w:i/>
          <w:iCs/>
        </w:rPr>
        <w:t>p</w:t>
      </w:r>
      <w:r w:rsidRPr="00856D02">
        <w:rPr>
          <w:bCs/>
        </w:rPr>
        <w:t xml:space="preserve"> = .</w:t>
      </w:r>
      <w:ins w:id="257"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258"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259" w:author="Wikowsky, Addie J" w:date="2019-07-06T23:09:00Z">
        <w:r w:rsidR="002B6B34">
          <w:rPr>
            <w:bCs/>
          </w:rPr>
          <w:t>3</w:t>
        </w:r>
      </w:ins>
      <w:r w:rsidRPr="00856D02">
        <w:rPr>
          <w:bCs/>
        </w:rPr>
        <w:t>, 95% CI [-.0</w:t>
      </w:r>
      <w:ins w:id="260"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261"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262" w:author="Wikowsky, Addie J" w:date="2019-07-06T23:10:00Z">
        <w:r w:rsidR="002B6B34">
          <w:rPr>
            <w:bCs/>
          </w:rPr>
          <w:t>05</w:t>
        </w:r>
      </w:ins>
      <w:ins w:id="263" w:author="Wikowsky, Addie J" w:date="2019-07-06T23:47:00Z">
        <w:r w:rsidR="007B24E1">
          <w:rPr>
            <w:bCs/>
          </w:rPr>
          <w:t xml:space="preserve"> (Fig</w:t>
        </w:r>
      </w:ins>
      <w:ins w:id="264" w:author="Wikowsky, Addie J" w:date="2019-07-06T23:48:00Z">
        <w:r w:rsidR="007B24E1">
          <w:rPr>
            <w:bCs/>
          </w:rPr>
          <w:t>ure 12</w:t>
        </w:r>
      </w:ins>
      <w:ins w:id="265"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72A599B3"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xml:space="preserve">) between variables controlling for math performance.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ins w:id="266" w:author="Wikowsky, Addie J" w:date="2019-07-06T23:11:00Z">
        <w:r w:rsidR="002B6B34">
          <w:t>0</w:t>
        </w:r>
      </w:ins>
      <w:r w:rsidRPr="00856D02">
        <w:t xml:space="preserve">) = </w:t>
      </w:r>
      <w:ins w:id="267"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268" w:author="Wikowsky, Addie J" w:date="2019-07-06T23:11:00Z">
        <w:r w:rsidR="002B6B34">
          <w:t>2</w:t>
        </w:r>
      </w:ins>
      <w:ins w:id="269"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270" w:author="Wikowsky, Addie J" w:date="2019-07-06T23:16:00Z">
        <w:r w:rsidR="002B6B34">
          <w:t>39</w:t>
        </w:r>
      </w:ins>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ins w:id="271"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272" w:author="Wikowsky, Addie J" w:date="2019-07-06T23:17:00Z">
        <w:r w:rsidR="007E49AD">
          <w:t>7</w:t>
        </w:r>
      </w:ins>
      <w:r w:rsidRPr="00856D02">
        <w:t xml:space="preserve">. The partial correlation of the typing test and </w:t>
      </w:r>
      <w:r w:rsidR="003C21EE">
        <w:lastRenderedPageBreak/>
        <w:t>A</w:t>
      </w:r>
      <w:r w:rsidRPr="00856D02">
        <w:t xml:space="preserve">OSPAN letter recall and math accuracy was </w:t>
      </w:r>
      <w:proofErr w:type="spellStart"/>
      <w:r w:rsidRPr="00856D02">
        <w:rPr>
          <w:i/>
          <w:iCs/>
        </w:rPr>
        <w:t>pr</w:t>
      </w:r>
      <w:proofErr w:type="spellEnd"/>
      <w:r w:rsidRPr="00856D02">
        <w:t xml:space="preserve"> = .1</w:t>
      </w:r>
      <w:ins w:id="273"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274"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275"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276"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277"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RDefault="008B7900" w:rsidP="00AE6870">
      <w:pPr>
        <w:spacing w:line="480" w:lineRule="auto"/>
        <w:jc w:val="center"/>
        <w:rPr>
          <w:b/>
          <w:bCs/>
        </w:rPr>
      </w:pPr>
    </w:p>
    <w:p w14:paraId="2618CCE0" w14:textId="77777777" w:rsidR="008B7900" w:rsidRPr="00856D02" w:rsidRDefault="008B7900" w:rsidP="00AE6870">
      <w:pPr>
        <w:spacing w:line="480" w:lineRule="auto"/>
        <w:jc w:val="center"/>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278"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279"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280" w:author="Wikowsky, Addie J" w:date="2019-07-07T21:44:00Z"/>
          <w:bCs/>
        </w:rPr>
      </w:pPr>
      <w:r w:rsidRPr="00856D02">
        <w:tab/>
        <w:t xml:space="preserve">First, we replicated the correlation between working memory and fluid intelligence showing </w:t>
      </w:r>
      <w:commentRangeStart w:id="281"/>
      <w:commentRangeStart w:id="282"/>
      <w:r w:rsidRPr="00856D02">
        <w:rPr>
          <w:i/>
          <w:iCs/>
        </w:rPr>
        <w:t xml:space="preserve">r = </w:t>
      </w:r>
      <w:r w:rsidRPr="007E49AD">
        <w:t>.</w:t>
      </w:r>
      <w:proofErr w:type="gramStart"/>
      <w:r w:rsidRPr="007E49AD">
        <w:t>5</w:t>
      </w:r>
      <w:ins w:id="283" w:author="Wikowsky, Addie J" w:date="2019-07-06T23:21:00Z">
        <w:r w:rsidR="007E49AD" w:rsidRPr="007E49AD">
          <w:t>0</w:t>
        </w:r>
      </w:ins>
      <w:ins w:id="284"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proofErr w:type="gramEnd"/>
      <w:r w:rsidRPr="00856D02">
        <w:t xml:space="preserve"> = .3</w:t>
      </w:r>
      <w:ins w:id="285" w:author="Wikowsky, Addie J" w:date="2019-07-06T23:22:00Z">
        <w:r w:rsidR="007E49AD">
          <w:t>9</w:t>
        </w:r>
      </w:ins>
      <w:r w:rsidRPr="00856D02">
        <w:t xml:space="preserve"> </w:t>
      </w:r>
      <w:commentRangeEnd w:id="281"/>
      <w:r w:rsidR="00860F24">
        <w:rPr>
          <w:rStyle w:val="CommentReference"/>
        </w:rPr>
        <w:commentReference w:id="281"/>
      </w:r>
      <w:commentRangeEnd w:id="282"/>
      <w:r w:rsidR="00EF7398">
        <w:rPr>
          <w:rStyle w:val="CommentReference"/>
        </w:rPr>
        <w:commentReference w:id="282"/>
      </w:r>
      <w:r w:rsidRPr="00856D02">
        <w:t>controlling for math scores.</w:t>
      </w:r>
      <w:ins w:id="286" w:author="Wikowsky, Addie J" w:date="2019-07-07T21:55:00Z">
        <w:r w:rsidR="00EF7398">
          <w:t xml:space="preserve"> This </w:t>
        </w:r>
      </w:ins>
      <w:ins w:id="287" w:author="Wikowsky, Addie J" w:date="2019-07-07T21:56:00Z">
        <w:r w:rsidR="00EF7398">
          <w:t>demonstrates</w:t>
        </w:r>
      </w:ins>
      <w:ins w:id="288" w:author="Wikowsky, Addie J" w:date="2019-07-07T21:55:00Z">
        <w:r w:rsidR="00EF7398">
          <w:t xml:space="preserve"> that the relationship is positi</w:t>
        </w:r>
      </w:ins>
      <w:ins w:id="289"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290"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291"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292"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74B12C2D" w:rsidR="00856D02" w:rsidRDefault="00F62DE7" w:rsidP="00F62DE7">
      <w:pPr>
        <w:spacing w:line="480" w:lineRule="auto"/>
        <w:ind w:firstLine="720"/>
        <w:rPr>
          <w:bCs/>
        </w:rPr>
      </w:pPr>
      <w:ins w:id="293" w:author="Wikowsky, Addie J" w:date="2019-07-07T21:44:00Z">
        <w:r>
          <w:rPr>
            <w:bCs/>
          </w:rPr>
          <w:t xml:space="preserve">An additional reason for these low correlations between the </w:t>
        </w:r>
      </w:ins>
      <w:ins w:id="294" w:author="Wikowsky, Addie J" w:date="2019-07-07T21:45:00Z">
        <w:r>
          <w:rPr>
            <w:bCs/>
          </w:rPr>
          <w:t xml:space="preserve">APM, AOSPAN, and tying as </w:t>
        </w:r>
        <w:proofErr w:type="gramStart"/>
        <w:r>
          <w:rPr>
            <w:bCs/>
          </w:rPr>
          <w:t>a an</w:t>
        </w:r>
        <w:proofErr w:type="gramEnd"/>
        <w:r>
          <w:rPr>
            <w:bCs/>
          </w:rPr>
          <w:t xml:space="preserve"> expertise, could be because typing does not demonstrate having an abundance of knowledge, </w:t>
        </w:r>
      </w:ins>
      <w:ins w:id="295" w:author="Wikowsky, Addie J" w:date="2019-07-07T21:46:00Z">
        <w:r>
          <w:rPr>
            <w:bCs/>
          </w:rPr>
          <w:t xml:space="preserve">but does apply to using a skill. If a different form of expertise could be used instead </w:t>
        </w:r>
        <w:r>
          <w:rPr>
            <w:bCs/>
          </w:rPr>
          <w:lastRenderedPageBreak/>
          <w:t>of typing, such as previous literature suggests</w:t>
        </w:r>
      </w:ins>
      <w:ins w:id="296" w:author="Wikowsky, Addie J" w:date="2019-07-07T21:47:00Z">
        <w:r>
          <w:rPr>
            <w:bCs/>
          </w:rPr>
          <w:t xml:space="preserve"> using </w:t>
        </w:r>
      </w:ins>
      <w:ins w:id="297" w:author="Wikowsky, Addie J" w:date="2019-07-07T21:46:00Z">
        <w:r>
          <w:rPr>
            <w:bCs/>
          </w:rPr>
          <w:t xml:space="preserve">chess or physics, </w:t>
        </w:r>
      </w:ins>
      <w:proofErr w:type="gramStart"/>
      <w:ins w:id="298" w:author="Wikowsky, Addie J" w:date="2019-07-07T21:47:00Z">
        <w:r>
          <w:rPr>
            <w:bCs/>
          </w:rPr>
          <w:t>this correlations</w:t>
        </w:r>
        <w:proofErr w:type="gramEnd"/>
        <w:r>
          <w:rPr>
            <w:bCs/>
          </w:rPr>
          <w:t xml:space="preserve"> could have been stronger or significant. </w:t>
        </w:r>
      </w:ins>
      <w:r w:rsidR="00856D02" w:rsidRPr="00856D02">
        <w:rPr>
          <w:bCs/>
        </w:rPr>
        <w:t xml:space="preserve">Future directions of the study </w:t>
      </w:r>
      <w:commentRangeStart w:id="299"/>
      <w:r w:rsidR="00856D02" w:rsidRPr="00856D02">
        <w:rPr>
          <w:bCs/>
        </w:rPr>
        <w:t xml:space="preserve">would be </w:t>
      </w:r>
      <w:commentRangeEnd w:id="299"/>
      <w:r w:rsidR="00860F24">
        <w:rPr>
          <w:rStyle w:val="CommentReference"/>
        </w:rPr>
        <w:commentReference w:id="299"/>
      </w:r>
      <w:r w:rsidR="00856D02" w:rsidRPr="00856D02">
        <w:rPr>
          <w:bCs/>
        </w:rPr>
        <w:t xml:space="preserve">to replicate this experiment again with a larger sample size, </w:t>
      </w:r>
      <w:ins w:id="300" w:author="Wikowsky, Addie J" w:date="2019-07-07T21:48:00Z">
        <w:r>
          <w:rPr>
            <w:bCs/>
          </w:rPr>
          <w:t>a different</w:t>
        </w:r>
      </w:ins>
      <w:r w:rsidR="00856D02" w:rsidRPr="00856D02">
        <w:rPr>
          <w:bCs/>
        </w:rPr>
        <w:t xml:space="preserve"> form of expertise</w:t>
      </w:r>
      <w:ins w:id="301" w:author="Wikowsky, Addie J" w:date="2019-07-07T21:48:00Z">
        <w:r>
          <w:rPr>
            <w:bCs/>
          </w:rPr>
          <w:t xml:space="preserve"> (secondary language, chess, or physics)</w:t>
        </w:r>
      </w:ins>
      <w:r w:rsidR="00856D02" w:rsidRPr="00856D02">
        <w:rPr>
          <w:bCs/>
        </w:rPr>
        <w:t xml:space="preserve"> and examine the results. The original </w:t>
      </w:r>
      <w:ins w:id="302" w:author="Wikowsky, Addie J" w:date="2019-07-07T21:49:00Z">
        <w:r>
          <w:rPr>
            <w:bCs/>
          </w:rPr>
          <w:t>correlations in this study</w:t>
        </w:r>
        <w:r w:rsidRPr="00856D02">
          <w:rPr>
            <w:bCs/>
          </w:rPr>
          <w:t xml:space="preserve"> </w:t>
        </w:r>
      </w:ins>
      <w:r w:rsidR="00856D02" w:rsidRPr="00856D02">
        <w:rPr>
          <w:bCs/>
        </w:rPr>
        <w:t xml:space="preserve">showed a </w:t>
      </w:r>
      <w:ins w:id="303"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304" w:author="Wikowsky, Addie J" w:date="2019-07-07T21:49:00Z">
        <w:r>
          <w:rPr>
            <w:bCs/>
          </w:rPr>
          <w:t>0</w:t>
        </w:r>
      </w:ins>
      <w:r w:rsidR="00856D02" w:rsidRPr="00856D02">
        <w:rPr>
          <w:bCs/>
        </w:rPr>
        <w:t xml:space="preserve">. </w:t>
      </w:r>
      <w:ins w:id="305" w:author="Wikowsky, Addie J" w:date="2019-07-07T21:51:00Z">
        <w:r>
          <w:rPr>
            <w:bCs/>
          </w:rPr>
          <w:t>The</w:t>
        </w:r>
      </w:ins>
      <w:r w:rsidR="00856D02" w:rsidRPr="00856D02">
        <w:rPr>
          <w:bCs/>
        </w:rPr>
        <w:t xml:space="preserve"> typing test </w:t>
      </w:r>
      <w:ins w:id="306"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307"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308" w:author="Wikowsky, Addie J" w:date="2019-07-07T21:50:00Z">
        <w:r>
          <w:rPr>
            <w:bCs/>
          </w:rPr>
          <w:t>3</w:t>
        </w:r>
      </w:ins>
      <w:r w:rsidR="00856D02" w:rsidRPr="00856D02">
        <w:rPr>
          <w:bCs/>
        </w:rPr>
        <w:t xml:space="preserve"> (AOSPAN). Since working memory and </w:t>
      </w:r>
      <w:r w:rsidR="00856D02" w:rsidRPr="00856D02">
        <w:rPr>
          <w:bCs/>
          <w:i/>
          <w:iCs/>
        </w:rPr>
        <w:t xml:space="preserve">gF </w:t>
      </w:r>
      <w:r w:rsidR="00856D02" w:rsidRPr="00856D02">
        <w:rPr>
          <w:bCs/>
        </w:rPr>
        <w:t xml:space="preserve">were not </w:t>
      </w:r>
      <w:commentRangeStart w:id="309"/>
      <w:commentRangeStart w:id="310"/>
      <w:r w:rsidR="00856D02" w:rsidRPr="00856D02">
        <w:rPr>
          <w:bCs/>
        </w:rPr>
        <w:t xml:space="preserve">perfectly </w:t>
      </w:r>
      <w:commentRangeEnd w:id="309"/>
      <w:r w:rsidR="00860F24">
        <w:rPr>
          <w:rStyle w:val="CommentReference"/>
        </w:rPr>
        <w:commentReference w:id="309"/>
      </w:r>
      <w:commentRangeEnd w:id="310"/>
      <w:r w:rsidR="00395A3D">
        <w:rPr>
          <w:rStyle w:val="CommentReference"/>
        </w:rPr>
        <w:commentReference w:id="310"/>
      </w:r>
      <w:r w:rsidR="00856D02" w:rsidRPr="00856D02">
        <w:rPr>
          <w:bCs/>
        </w:rPr>
        <w:t>correlated</w:t>
      </w:r>
      <w:ins w:id="311" w:author="Wikowsky, Addie J" w:date="2019-07-06T23:27:00Z">
        <w:r w:rsidR="00395A3D">
          <w:rPr>
            <w:bCs/>
          </w:rPr>
          <w:t>, although significant,</w:t>
        </w:r>
      </w:ins>
      <w:r w:rsidR="00856D02" w:rsidRPr="00856D02">
        <w:rPr>
          <w:bCs/>
        </w:rPr>
        <w:t xml:space="preserve"> it 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Perhaps using a different form of expertise that </w:t>
      </w:r>
      <w:ins w:id="312" w:author="Wikowsky, Addie J" w:date="2019-07-06T23:26:00Z">
        <w:r w:rsidR="007E49AD">
          <w:rPr>
            <w:bCs/>
          </w:rPr>
          <w:t>focuses on knowledge and application</w:t>
        </w:r>
      </w:ins>
      <w:r w:rsidR="00856D02" w:rsidRPr="00856D02">
        <w:rPr>
          <w:bCs/>
        </w:rPr>
        <w:t xml:space="preserve">, </w:t>
      </w:r>
      <w:commentRangeStart w:id="313"/>
      <w:commentRangeStart w:id="314"/>
      <w:r w:rsidR="00856D02" w:rsidRPr="00856D02">
        <w:rPr>
          <w:bCs/>
        </w:rPr>
        <w:t xml:space="preserve">instead of </w:t>
      </w:r>
      <w:ins w:id="315" w:author="Wikowsky, Addie J" w:date="2019-07-06T23:26:00Z">
        <w:r w:rsidR="007E49AD">
          <w:rPr>
            <w:bCs/>
          </w:rPr>
          <w:t xml:space="preserve">just </w:t>
        </w:r>
      </w:ins>
      <w:r w:rsidR="00856D02" w:rsidRPr="00856D02">
        <w:rPr>
          <w:bCs/>
        </w:rPr>
        <w:t>typing</w:t>
      </w:r>
      <w:commentRangeEnd w:id="313"/>
      <w:r w:rsidR="00CB3C95">
        <w:rPr>
          <w:rStyle w:val="CommentReference"/>
        </w:rPr>
        <w:commentReference w:id="313"/>
      </w:r>
      <w:commentRangeEnd w:id="314"/>
      <w:r w:rsidR="00EF7398">
        <w:rPr>
          <w:rStyle w:val="CommentReference"/>
        </w:rPr>
        <w:commentReference w:id="314"/>
      </w:r>
      <w:r w:rsidR="00856D02" w:rsidRPr="00856D02">
        <w:rPr>
          <w:bCs/>
        </w:rPr>
        <w:t xml:space="preserve">, could make a difference and make this a stronger </w:t>
      </w:r>
      <w:commentRangeStart w:id="316"/>
      <w:commentRangeStart w:id="317"/>
      <w:r w:rsidR="00856D02" w:rsidRPr="00856D02">
        <w:rPr>
          <w:bCs/>
        </w:rPr>
        <w:t>correlation</w:t>
      </w:r>
      <w:commentRangeEnd w:id="316"/>
      <w:r w:rsidR="00860F24">
        <w:rPr>
          <w:rStyle w:val="CommentReference"/>
        </w:rPr>
        <w:commentReference w:id="316"/>
      </w:r>
      <w:commentRangeEnd w:id="317"/>
      <w:r w:rsidR="00EF7398">
        <w:rPr>
          <w:rStyle w:val="CommentReference"/>
        </w:rPr>
        <w:commentReference w:id="317"/>
      </w:r>
      <w:r w:rsidR="00856D02" w:rsidRPr="00856D02">
        <w:rPr>
          <w:bCs/>
        </w:rPr>
        <w:t xml:space="preserve">. </w:t>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del w:id="318" w:author="Wikowsky, Addie J" w:date="2019-07-06T23:28:00Z">
        <w:r w:rsidR="00F93E7B" w:rsidDel="00395A3D">
          <w:rPr>
            <w:bCs/>
          </w:rPr>
          <w:delText>All research is important and should be constantly adapted for the field of psychology</w:delText>
        </w:r>
      </w:del>
      <w:ins w:id="319" w:author="Wikowsky, Addie J" w:date="2019-07-06T23:28:00Z">
        <w:r w:rsidR="00395A3D">
          <w:rPr>
            <w:bCs/>
          </w:rPr>
          <w:t>Psychology research is always adapting to new technology and ideas</w:t>
        </w:r>
      </w:ins>
      <w:r w:rsidR="00F93E7B">
        <w:rPr>
          <w:bCs/>
        </w:rPr>
        <w:t xml:space="preserve">. </w:t>
      </w:r>
      <w:ins w:id="320" w:author="Wikowsky, Addie J" w:date="2019-07-06T23:27:00Z">
        <w:r w:rsidR="00395A3D">
          <w:rPr>
            <w:bCs/>
          </w:rPr>
          <w:t>Ou</w:t>
        </w:r>
      </w:ins>
      <w:ins w:id="321" w:author="Wikowsky, Addie J" w:date="2019-07-06T23:28:00Z">
        <w:r w:rsidR="00395A3D">
          <w:rPr>
            <w:bCs/>
          </w:rPr>
          <w:t>r</w:t>
        </w:r>
      </w:ins>
      <w:ins w:id="322" w:author="Wikowsky, Addie J" w:date="2019-07-06T23:27:00Z">
        <w:r w:rsidR="00395A3D">
          <w:rPr>
            <w:bCs/>
          </w:rPr>
          <w:t xml:space="preserve"> understanding of w</w:t>
        </w:r>
      </w:ins>
      <w:r w:rsidR="00F93E7B">
        <w:rPr>
          <w:bCs/>
        </w:rPr>
        <w:t xml:space="preserve">orking memory, </w:t>
      </w:r>
      <w:ins w:id="323"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 Although our only significant finding was </w:t>
      </w:r>
      <w:ins w:id="324"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Whereas they may also find expertise relates to different areas of intelligence besides fluid intelligence. </w:t>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325"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326" w:author="Wikowsky, Addie J" w:date="2019-07-07T14:04:00Z">
        <w:r w:rsidRPr="00570658">
          <w:t>Bors</w:t>
        </w:r>
        <w:proofErr w:type="spellEnd"/>
        <w:r w:rsidRPr="00570658">
          <w:t xml:space="preserve">, D. A., &amp; Stokes, T. L. (1998). Raven's </w:t>
        </w:r>
      </w:ins>
      <w:ins w:id="327" w:author="Wikowsky, Addie J" w:date="2019-07-07T14:06:00Z">
        <w:r>
          <w:t>a</w:t>
        </w:r>
      </w:ins>
      <w:ins w:id="328" w:author="Wikowsky, Addie J" w:date="2019-07-07T14:04:00Z">
        <w:r w:rsidRPr="00570658">
          <w:t xml:space="preserve">dvanced </w:t>
        </w:r>
      </w:ins>
      <w:ins w:id="329" w:author="Wikowsky, Addie J" w:date="2019-07-07T14:07:00Z">
        <w:r>
          <w:t>p</w:t>
        </w:r>
      </w:ins>
      <w:ins w:id="330" w:author="Wikowsky, Addie J" w:date="2019-07-07T14:04:00Z">
        <w:r w:rsidRPr="00570658">
          <w:t xml:space="preserve">rogressive </w:t>
        </w:r>
      </w:ins>
      <w:ins w:id="331" w:author="Wikowsky, Addie J" w:date="2019-07-07T14:07:00Z">
        <w:r>
          <w:t>m</w:t>
        </w:r>
      </w:ins>
      <w:ins w:id="332"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333"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334" w:author="Wikowsky, Addie J" w:date="2019-07-07T14:00:00Z"/>
        </w:rPr>
      </w:pPr>
      <w:del w:id="335"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12EF5F9C" w:rsidR="00856D02" w:rsidRDefault="00856D02" w:rsidP="00D30470">
      <w:pPr>
        <w:spacing w:line="480" w:lineRule="auto"/>
        <w:ind w:left="720" w:hanging="720"/>
        <w:rPr>
          <w:ins w:id="336" w:author="Wikowsky, Addie J" w:date="2019-07-07T14:14:00Z"/>
        </w:rPr>
      </w:pPr>
      <w:r w:rsidRPr="00856D02">
        <w:t xml:space="preserve">Conway, Andrew R. A., Cowan, B., Bunting, M. F., </w:t>
      </w:r>
      <w:proofErr w:type="spellStart"/>
      <w:r w:rsidRPr="00856D02">
        <w:t>Therriault</w:t>
      </w:r>
      <w:proofErr w:type="spellEnd"/>
      <w:r w:rsidRPr="00856D02">
        <w:t xml:space="preserve">, D. J., &amp; Minkoff, </w:t>
      </w:r>
      <w:commentRangeStart w:id="337"/>
      <w:commentRangeStart w:id="338"/>
      <w:r w:rsidRPr="00856D02">
        <w:t xml:space="preserve">Scott </w:t>
      </w:r>
      <w:commentRangeEnd w:id="337"/>
      <w:r w:rsidR="00CB3C95">
        <w:rPr>
          <w:rStyle w:val="CommentReference"/>
        </w:rPr>
        <w:commentReference w:id="337"/>
      </w:r>
      <w:commentRangeEnd w:id="338"/>
      <w:r w:rsidR="00011CFB">
        <w:rPr>
          <w:rStyle w:val="CommentReference"/>
        </w:rPr>
        <w:commentReference w:id="338"/>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339" w:author="Wikowsky, Addie J" w:date="2019-07-07T14:14:00Z">
        <w:r w:rsidRPr="00EB3757">
          <w:lastRenderedPageBreak/>
          <w:t>Conway, A.</w:t>
        </w:r>
      </w:ins>
      <w:ins w:id="340" w:author="Wikowsky, Addie J" w:date="2019-07-07T14:15:00Z">
        <w:r w:rsidRPr="00EB3757">
          <w:t xml:space="preserve"> </w:t>
        </w:r>
      </w:ins>
      <w:ins w:id="341" w:author="Wikowsky, Addie J" w:date="2019-07-07T14:14:00Z">
        <w:r w:rsidRPr="00EB3757">
          <w:t>R.</w:t>
        </w:r>
      </w:ins>
      <w:ins w:id="342" w:author="Wikowsky, Addie J" w:date="2019-07-07T14:15:00Z">
        <w:r w:rsidRPr="00EB3757">
          <w:t xml:space="preserve"> </w:t>
        </w:r>
      </w:ins>
      <w:ins w:id="343" w:author="Wikowsky, Addie J" w:date="2019-07-07T14:14:00Z">
        <w:r w:rsidRPr="00EB3757">
          <w:t>A., Kane, M.</w:t>
        </w:r>
      </w:ins>
      <w:ins w:id="344" w:author="Wikowsky, Addie J" w:date="2019-07-07T14:15:00Z">
        <w:r w:rsidRPr="00EB3757">
          <w:t xml:space="preserve"> </w:t>
        </w:r>
      </w:ins>
      <w:ins w:id="345" w:author="Wikowsky, Addie J" w:date="2019-07-07T14:14:00Z">
        <w:r w:rsidRPr="00EB3757">
          <w:t>J., Bunting, M.</w:t>
        </w:r>
      </w:ins>
      <w:ins w:id="346" w:author="Wikowsky, Addie J" w:date="2019-07-07T14:15:00Z">
        <w:r w:rsidRPr="00EB3757">
          <w:t xml:space="preserve"> </w:t>
        </w:r>
      </w:ins>
      <w:ins w:id="347" w:author="Wikowsky, Addie J" w:date="2019-07-07T14:14:00Z">
        <w:r w:rsidRPr="00EB3757">
          <w:t>F.</w:t>
        </w:r>
      </w:ins>
      <w:ins w:id="348" w:author="Wikowsky, Addie J" w:date="2019-07-07T14:15:00Z">
        <w:r w:rsidRPr="00EB3757">
          <w:t xml:space="preserve">, Hambrick, D. Z., Wilhelm, O., Engle, R. W., </w:t>
        </w:r>
      </w:ins>
      <w:ins w:id="349" w:author="Wikowsky, Addie J" w:date="2019-07-07T14:14:00Z">
        <w:r w:rsidRPr="00EB3757">
          <w:t>(2005)</w:t>
        </w:r>
      </w:ins>
      <w:ins w:id="350" w:author="Wikowsky, Addie J" w:date="2019-07-07T14:16:00Z">
        <w:r w:rsidRPr="00EB3757">
          <w:t xml:space="preserve">. </w:t>
        </w:r>
        <w:r w:rsidRPr="00EB3757">
          <w:rPr>
            <w:lang w:val="en"/>
          </w:rPr>
          <w:t>Working memory span tasks: A methodological review and user’s guide</w:t>
        </w:r>
        <w:r>
          <w:rPr>
            <w:lang w:val="en"/>
          </w:rPr>
          <w:t xml:space="preserve">. </w:t>
        </w:r>
      </w:ins>
      <w:ins w:id="351" w:author="Wikowsky, Addie J" w:date="2019-07-07T14:14:00Z">
        <w:r w:rsidRPr="00EB3757">
          <w:rPr>
            <w:i/>
            <w:iCs/>
          </w:rPr>
          <w:t>Psychonomic Bulletin &amp; Review 12</w:t>
        </w:r>
      </w:ins>
      <w:ins w:id="352" w:author="Wikowsky, Addie J" w:date="2019-07-07T14:16:00Z">
        <w:r>
          <w:t>(5),</w:t>
        </w:r>
      </w:ins>
      <w:ins w:id="353" w:author="Wikowsky, Addie J" w:date="2019-07-07T14:14:00Z">
        <w:r w:rsidRPr="00EB3757">
          <w:t xml:space="preserve"> 769</w:t>
        </w:r>
      </w:ins>
      <w:ins w:id="354" w:author="Wikowsky, Addie J" w:date="2019-07-07T14:16:00Z">
        <w:r>
          <w:t>-786</w:t>
        </w:r>
      </w:ins>
      <w:ins w:id="355" w:author="Wikowsky, Addie J" w:date="2019-07-07T14:17:00Z">
        <w:r>
          <w:t xml:space="preserve">. doi: </w:t>
        </w:r>
      </w:ins>
      <w:ins w:id="356"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357"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208E1B8C" w:rsidR="00570658" w:rsidRPr="00F93E7B" w:rsidRDefault="00570658" w:rsidP="00570658">
      <w:pPr>
        <w:spacing w:line="480" w:lineRule="auto"/>
        <w:ind w:left="720" w:hanging="720"/>
      </w:pPr>
      <w:proofErr w:type="spellStart"/>
      <w:ins w:id="358"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359" w:author="Wikowsky, Addie J" w:date="2019-07-07T21:16:00Z">
        <w:r w:rsidR="007743E4">
          <w:t>,</w:t>
        </w:r>
      </w:ins>
      <w:ins w:id="360" w:author="Wikowsky, Addie J" w:date="2019-07-07T14:06:00Z">
        <w:r w:rsidRPr="00570658">
          <w:t xml:space="preserve"> (2018). What </w:t>
        </w:r>
      </w:ins>
      <w:ins w:id="361" w:author="Wikowsky, Addie J" w:date="2019-07-07T14:07:00Z">
        <w:r>
          <w:t>d</w:t>
        </w:r>
      </w:ins>
      <w:ins w:id="362" w:author="Wikowsky, Addie J" w:date="2019-07-07T14:06:00Z">
        <w:r w:rsidRPr="00570658">
          <w:t>oes the </w:t>
        </w:r>
        <w:r w:rsidRPr="00570658">
          <w:rPr>
            <w:i/>
            <w:iCs/>
          </w:rPr>
          <w:t>n</w:t>
        </w:r>
        <w:r w:rsidRPr="00570658">
          <w:t xml:space="preserve">-Back </w:t>
        </w:r>
      </w:ins>
      <w:ins w:id="363" w:author="Wikowsky, Addie J" w:date="2019-07-07T14:07:00Z">
        <w:r>
          <w:t>t</w:t>
        </w:r>
      </w:ins>
      <w:ins w:id="364" w:author="Wikowsky, Addie J" w:date="2019-07-07T14:06:00Z">
        <w:r w:rsidRPr="00570658">
          <w:t xml:space="preserve">ask </w:t>
        </w:r>
      </w:ins>
      <w:ins w:id="365" w:author="Wikowsky, Addie J" w:date="2019-07-07T14:07:00Z">
        <w:r>
          <w:t>m</w:t>
        </w:r>
      </w:ins>
      <w:ins w:id="366" w:author="Wikowsky, Addie J" w:date="2019-07-07T14:06:00Z">
        <w:r w:rsidRPr="00570658">
          <w:t xml:space="preserve">easure as </w:t>
        </w:r>
      </w:ins>
      <w:ins w:id="367" w:author="Wikowsky, Addie J" w:date="2019-07-07T14:07:00Z">
        <w:r>
          <w:t>w</w:t>
        </w:r>
      </w:ins>
      <w:ins w:id="368" w:author="Wikowsky, Addie J" w:date="2019-07-07T14:06:00Z">
        <w:r w:rsidRPr="00570658">
          <w:t xml:space="preserve">e </w:t>
        </w:r>
      </w:ins>
      <w:ins w:id="369" w:author="Wikowsky, Addie J" w:date="2019-07-07T14:07:00Z">
        <w:r>
          <w:t>g</w:t>
        </w:r>
      </w:ins>
      <w:ins w:id="370" w:author="Wikowsky, Addie J" w:date="2019-07-07T14:06:00Z">
        <w:r w:rsidRPr="00570658">
          <w:t xml:space="preserve">et </w:t>
        </w:r>
      </w:ins>
      <w:ins w:id="371" w:author="Wikowsky, Addie J" w:date="2019-07-07T14:07:00Z">
        <w:r>
          <w:t>o</w:t>
        </w:r>
      </w:ins>
      <w:ins w:id="372" w:author="Wikowsky, Addie J" w:date="2019-07-07T14:06:00Z">
        <w:r w:rsidRPr="00570658">
          <w:t xml:space="preserve">lder? Relations </w:t>
        </w:r>
      </w:ins>
      <w:ins w:id="373" w:author="Wikowsky, Addie J" w:date="2019-07-07T14:07:00Z">
        <w:r>
          <w:t>b</w:t>
        </w:r>
      </w:ins>
      <w:ins w:id="374" w:author="Wikowsky, Addie J" w:date="2019-07-07T14:06:00Z">
        <w:r w:rsidRPr="00570658">
          <w:t xml:space="preserve">etween </w:t>
        </w:r>
      </w:ins>
      <w:ins w:id="375" w:author="Wikowsky, Addie J" w:date="2019-07-07T14:07:00Z">
        <w:r>
          <w:t>w</w:t>
        </w:r>
      </w:ins>
      <w:ins w:id="376" w:author="Wikowsky, Addie J" w:date="2019-07-07T14:06:00Z">
        <w:r w:rsidRPr="00570658">
          <w:t>orking-</w:t>
        </w:r>
      </w:ins>
      <w:ins w:id="377" w:author="Wikowsky, Addie J" w:date="2019-07-07T14:07:00Z">
        <w:r>
          <w:t>m</w:t>
        </w:r>
      </w:ins>
      <w:ins w:id="378" w:author="Wikowsky, Addie J" w:date="2019-07-07T14:06:00Z">
        <w:r w:rsidRPr="00570658">
          <w:t xml:space="preserve">emory </w:t>
        </w:r>
      </w:ins>
      <w:ins w:id="379" w:author="Wikowsky, Addie J" w:date="2019-07-07T14:07:00Z">
        <w:r>
          <w:t>m</w:t>
        </w:r>
      </w:ins>
      <w:ins w:id="380" w:author="Wikowsky, Addie J" w:date="2019-07-07T14:06:00Z">
        <w:r w:rsidRPr="00570658">
          <w:t xml:space="preserve">easures and </w:t>
        </w:r>
      </w:ins>
      <w:ins w:id="381" w:author="Wikowsky, Addie J" w:date="2019-07-07T14:07:00Z">
        <w:r>
          <w:t>o</w:t>
        </w:r>
      </w:ins>
      <w:ins w:id="382" w:author="Wikowsky, Addie J" w:date="2019-07-07T14:06:00Z">
        <w:r w:rsidRPr="00570658">
          <w:t xml:space="preserve">ther </w:t>
        </w:r>
      </w:ins>
      <w:ins w:id="383" w:author="Wikowsky, Addie J" w:date="2019-07-07T14:07:00Z">
        <w:r>
          <w:t>c</w:t>
        </w:r>
      </w:ins>
      <w:ins w:id="384" w:author="Wikowsky, Addie J" w:date="2019-07-07T14:06:00Z">
        <w:r w:rsidRPr="00570658">
          <w:t xml:space="preserve">ognitive </w:t>
        </w:r>
      </w:ins>
      <w:ins w:id="385" w:author="Wikowsky, Addie J" w:date="2019-07-07T14:07:00Z">
        <w:r>
          <w:t>f</w:t>
        </w:r>
      </w:ins>
      <w:ins w:id="386" w:author="Wikowsky, Addie J" w:date="2019-07-07T14:06:00Z">
        <w:r w:rsidRPr="00570658">
          <w:t xml:space="preserve">unctions </w:t>
        </w:r>
      </w:ins>
      <w:ins w:id="387" w:author="Wikowsky, Addie J" w:date="2019-07-07T14:07:00Z">
        <w:r>
          <w:t>a</w:t>
        </w:r>
      </w:ins>
      <w:ins w:id="388" w:author="Wikowsky, Addie J" w:date="2019-07-07T14:06:00Z">
        <w:r w:rsidRPr="00570658">
          <w:t xml:space="preserve">cross the </w:t>
        </w:r>
      </w:ins>
      <w:ins w:id="389" w:author="Wikowsky, Addie J" w:date="2019-07-07T14:07:00Z">
        <w:r>
          <w:t>l</w:t>
        </w:r>
      </w:ins>
      <w:ins w:id="390" w:author="Wikowsky, Addie J" w:date="2019-07-07T14:06:00Z">
        <w:r w:rsidRPr="00570658">
          <w:t>ifespan. </w:t>
        </w:r>
        <w:r w:rsidRPr="00570658">
          <w:rPr>
            <w:i/>
            <w:iCs/>
          </w:rPr>
          <w:t xml:space="preserve">Frontiers </w:t>
        </w:r>
        <w:proofErr w:type="spellStart"/>
        <w:r w:rsidRPr="00570658">
          <w:rPr>
            <w:i/>
            <w:iCs/>
          </w:rPr>
          <w:t>in</w:t>
        </w:r>
      </w:ins>
      <w:ins w:id="391" w:author="Wikowsky, Addie J" w:date="2019-07-07T14:07:00Z">
        <w:r>
          <w:rPr>
            <w:i/>
            <w:iCs/>
          </w:rPr>
          <w:t>P</w:t>
        </w:r>
      </w:ins>
      <w:ins w:id="392" w:author="Wikowsky, Addie J" w:date="2019-07-07T14:06:00Z">
        <w:r w:rsidRPr="00570658">
          <w:rPr>
            <w:i/>
            <w:iCs/>
          </w:rPr>
          <w:t>psychology</w:t>
        </w:r>
        <w:proofErr w:type="spellEnd"/>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393" w:author="Wikowsky, Addie J" w:date="2019-07-07T14:01:00Z"/>
        </w:rPr>
      </w:pPr>
      <w:del w:id="394"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395"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396"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397" w:author="Wikowsky, Addie J" w:date="2019-07-07T14:01:00Z"/>
        </w:rPr>
      </w:pPr>
      <w:del w:id="398"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399" w:author="Wikowsky, Addie J" w:date="2019-07-07T14:10:00Z"/>
        </w:rPr>
      </w:pPr>
      <w:proofErr w:type="spellStart"/>
      <w:ins w:id="400"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401" w:author="Wikowsky, Addie J" w:date="2019-07-07T14:02:00Z"/>
        </w:rPr>
      </w:pPr>
      <w:del w:id="402"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403" w:author="Wikowsky, Addie J" w:date="2019-07-07T14:02:00Z"/>
        </w:rPr>
      </w:pPr>
      <w:del w:id="404"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405" w:author="Wikowsky, Addie J" w:date="2019-07-07T14:02:00Z"/>
        </w:rPr>
      </w:pPr>
      <w:del w:id="406"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407" w:author="Wikowsky, Addie J" w:date="2019-07-07T14:03:00Z"/>
        </w:rPr>
      </w:pPr>
      <w:del w:id="408"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409" w:author="Wikowsky, Addie J" w:date="2019-07-07T14:03:00Z"/>
        </w:rPr>
      </w:pPr>
      <w:del w:id="410"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RDefault="00EF7398" w:rsidP="00D30470">
      <w:pPr>
        <w:spacing w:line="480" w:lineRule="auto"/>
        <w:jc w:val="center"/>
        <w:rPr>
          <w:b/>
          <w:bCs/>
        </w:rPr>
      </w:pPr>
      <w:r w:rsidRPr="00EF7398">
        <w:rPr>
          <w:b/>
          <w:bCs/>
        </w:rPr>
        <w:lastRenderedPageBreak/>
        <w:t xml:space="preserve">APPENDIX </w:t>
      </w:r>
    </w:p>
    <w:p w14:paraId="0098867F" w14:textId="7DD42EA8" w:rsidR="00EF7398" w:rsidRDefault="00EF7398" w:rsidP="00D30470">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bookmarkStart w:id="411" w:name="_GoBack"/>
    </w:p>
    <w:bookmarkEnd w:id="411"/>
    <w:p w14:paraId="022BD69B" w14:textId="7CA9A51D" w:rsidR="00EF7398" w:rsidRPr="00EF7398" w:rsidRDefault="00911471" w:rsidP="00EF7398">
      <w:pPr>
        <w:spacing w:line="480" w:lineRule="auto"/>
        <w:rPr>
          <w:b/>
          <w:bCs/>
        </w:rPr>
      </w:pPr>
      <w:r w:rsidRPr="00911471">
        <w:rPr>
          <w:b/>
          <w:bCs/>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26"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27"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56"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58"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60"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63"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64"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74"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91"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92"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97"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103"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116"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138" w:author="Wikowsky, Addie J" w:date="2019-06-30T20:47:00Z" w:initials="WAJ">
    <w:p w14:paraId="3FD9AFB0" w14:textId="07B9D9CF" w:rsidR="00C2002B" w:rsidRDefault="00C2002B">
      <w:pPr>
        <w:pStyle w:val="CommentText"/>
      </w:pPr>
      <w:r>
        <w:rPr>
          <w:rStyle w:val="CommentReference"/>
        </w:rPr>
        <w:annotationRef/>
      </w:r>
      <w:r>
        <w:t>FD: hypothesis statements?</w:t>
      </w:r>
    </w:p>
  </w:comment>
  <w:comment w:id="139"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140" w:author="Wikowsky, Addie J" w:date="2019-07-06T23:31:00Z" w:initials="WAJ">
    <w:p w14:paraId="28C5106B" w14:textId="26453142" w:rsidR="00C2002B" w:rsidRDefault="00C2002B">
      <w:pPr>
        <w:pStyle w:val="CommentText"/>
      </w:pPr>
      <w:r>
        <w:rPr>
          <w:rStyle w:val="CommentReference"/>
        </w:rPr>
        <w:annotationRef/>
      </w:r>
      <w:r>
        <w:t>Do you think I did this? What else can I add?</w:t>
      </w:r>
    </w:p>
  </w:comment>
  <w:comment w:id="142" w:author="Wikowsky, Addie J" w:date="2019-06-30T20:19:00Z" w:initials="WAJ">
    <w:p w14:paraId="4DF6BE61" w14:textId="7ACA8100" w:rsidR="00C2002B" w:rsidRDefault="00C2002B">
      <w:pPr>
        <w:pStyle w:val="CommentText"/>
      </w:pPr>
      <w:r>
        <w:rPr>
          <w:rStyle w:val="CommentReference"/>
        </w:rPr>
        <w:annotationRef/>
      </w:r>
      <w:r>
        <w:t xml:space="preserve">FF: </w:t>
      </w:r>
      <w:proofErr w:type="gramStart"/>
      <w:r>
        <w:t>so</w:t>
      </w:r>
      <w:proofErr w:type="gramEnd"/>
      <w:r>
        <w:t xml:space="preserve"> if they met the FL requirement they could choose to participate in the </w:t>
      </w:r>
      <w:proofErr w:type="spellStart"/>
      <w:r>
        <w:t>non FL</w:t>
      </w:r>
      <w:proofErr w:type="spellEnd"/>
      <w:r>
        <w:t xml:space="preserve"> study?</w:t>
      </w:r>
    </w:p>
  </w:comment>
  <w:comment w:id="141"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166"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179" w:author="Wikowsky, Addie J" w:date="2019-06-30T20:51:00Z" w:initials="WAJ">
    <w:p w14:paraId="73989717" w14:textId="213E612E" w:rsidR="00C2002B" w:rsidRDefault="00C2002B">
      <w:pPr>
        <w:pStyle w:val="CommentText"/>
      </w:pPr>
      <w:r>
        <w:rPr>
          <w:rStyle w:val="CommentReference"/>
        </w:rPr>
        <w:annotationRef/>
      </w:r>
      <w:r>
        <w:t>FD: is it ok to embed abbreviations within sentence?</w:t>
      </w:r>
    </w:p>
  </w:comment>
  <w:comment w:id="180" w:author="Wikowsky, Addie J" w:date="2019-07-07T20:55:00Z" w:initials="WAJ">
    <w:p w14:paraId="0811923A" w14:textId="427F8B99" w:rsidR="00C2002B" w:rsidRDefault="00C2002B">
      <w:pPr>
        <w:pStyle w:val="CommentText"/>
      </w:pPr>
      <w:r>
        <w:rPr>
          <w:rStyle w:val="CommentReference"/>
        </w:rPr>
        <w:annotationRef/>
      </w:r>
      <w:r>
        <w:t>I don’t think what I did was wrong?? Please advise</w:t>
      </w:r>
    </w:p>
  </w:comment>
  <w:comment w:id="247"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248"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281"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282" w:author="Wikowsky, Addie J" w:date="2019-07-07T21:59:00Z" w:initials="WAJ">
    <w:p w14:paraId="6366D436" w14:textId="7A983F58" w:rsidR="00EF7398" w:rsidRDefault="00EF7398">
      <w:pPr>
        <w:pStyle w:val="CommentText"/>
      </w:pPr>
      <w:r>
        <w:rPr>
          <w:rStyle w:val="CommentReference"/>
        </w:rPr>
        <w:annotationRef/>
      </w:r>
      <w:r>
        <w:t xml:space="preserve">Check. </w:t>
      </w:r>
    </w:p>
  </w:comment>
  <w:comment w:id="299"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309" w:author="Wikowsky, Addie J" w:date="2019-06-30T20:58:00Z" w:initials="WAJ">
    <w:p w14:paraId="3D816B35" w14:textId="4BD0C2C4" w:rsidR="00C2002B" w:rsidRDefault="00C2002B">
      <w:pPr>
        <w:pStyle w:val="CommentText"/>
      </w:pPr>
      <w:r>
        <w:rPr>
          <w:rStyle w:val="CommentReference"/>
        </w:rPr>
        <w:annotationRef/>
      </w:r>
      <w:r>
        <w:t>FD: WC</w:t>
      </w:r>
    </w:p>
  </w:comment>
  <w:comment w:id="310"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313"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314"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316"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317"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337"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338"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w:t>
      </w:r>
      <w:proofErr w:type="gramStart"/>
      <w:r>
        <w:t>So</w:t>
      </w:r>
      <w:proofErr w:type="gramEnd"/>
      <w:r>
        <w:t xml:space="preserve">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57B39" w15:done="0"/>
  <w15:commentEx w15:paraId="104FD638" w15:done="0"/>
  <w15:commentEx w15:paraId="71F80012" w15:paraIdParent="104FD638" w15:done="0"/>
  <w15:commentEx w15:paraId="2B3A8677" w15:done="0"/>
  <w15:commentEx w15:paraId="348DF0B1" w15:done="0"/>
  <w15:commentEx w15:paraId="7CC81C0C" w15:done="0"/>
  <w15:commentEx w15:paraId="554551B7" w15:done="0"/>
  <w15:commentEx w15:paraId="57CFA93F" w15:paraIdParent="554551B7" w15:done="0"/>
  <w15:commentEx w15:paraId="7C142260" w15:done="0"/>
  <w15:commentEx w15:paraId="5FAF02A0" w15:done="0"/>
  <w15:commentEx w15:paraId="2F519D57" w15:done="0"/>
  <w15:commentEx w15:paraId="15FEE18F" w15:done="0"/>
  <w15:commentEx w15:paraId="321BFFA0" w15:done="0"/>
  <w15:commentEx w15:paraId="67903CC9" w15:done="0"/>
  <w15:commentEx w15:paraId="3FD9AFB0" w15:done="0"/>
  <w15:commentEx w15:paraId="4C5D8E2A" w15:done="0"/>
  <w15:commentEx w15:paraId="28C5106B" w15:paraIdParent="4C5D8E2A" w15:done="0"/>
  <w15:commentEx w15:paraId="4DF6BE61" w15:done="0"/>
  <w15:commentEx w15:paraId="7FE58BB9" w15:done="0"/>
  <w15:commentEx w15:paraId="271F3275" w15:done="0"/>
  <w15:commentEx w15:paraId="73989717" w15:done="0"/>
  <w15:commentEx w15:paraId="0811923A" w15:paraIdParent="73989717" w15:done="0"/>
  <w15:commentEx w15:paraId="73C11150" w15:done="0"/>
  <w15:commentEx w15:paraId="5D5242F0" w15:paraIdParent="73C11150" w15:done="0"/>
  <w15:commentEx w15:paraId="6348189F" w15:done="0"/>
  <w15:commentEx w15:paraId="6366D436" w15:paraIdParent="6348189F"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3C631A32" w15:done="0"/>
  <w15:commentEx w15:paraId="1CFCA486" w15:paraIdParent="3C631A32"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57B39" w16cid:durableId="20CCD8CD"/>
  <w16cid:commentId w16cid:paraId="104FD638" w16cid:durableId="20C39BD5"/>
  <w16cid:commentId w16cid:paraId="71F80012" w16cid:durableId="20CCDA3B"/>
  <w16cid:commentId w16cid:paraId="2B3A8677" w16cid:durableId="20CA6339"/>
  <w16cid:commentId w16cid:paraId="348DF0B1" w16cid:durableId="20C39615"/>
  <w16cid:commentId w16cid:paraId="7CC81C0C" w16cid:durableId="20C39642"/>
  <w16cid:commentId w16cid:paraId="554551B7" w16cid:durableId="20C39C22"/>
  <w16cid:commentId w16cid:paraId="57CFA93F" w16cid:durableId="20CA6490"/>
  <w16cid:commentId w16cid:paraId="7C142260" w16cid:durableId="20C3969A"/>
  <w16cid:commentId w16cid:paraId="5FAF02A0" w16cid:durableId="20C39CBE"/>
  <w16cid:commentId w16cid:paraId="2F519D57" w16cid:durableId="20C39700"/>
  <w16cid:commentId w16cid:paraId="15FEE18F" w16cid:durableId="20C3973F"/>
  <w16cid:commentId w16cid:paraId="321BFFA0" w16cid:durableId="20C39D7A"/>
  <w16cid:commentId w16cid:paraId="67903CC9" w16cid:durableId="20C39DF4"/>
  <w16cid:commentId w16cid:paraId="3FD9AFB0" w16cid:durableId="20C39E76"/>
  <w16cid:commentId w16cid:paraId="4C5D8E2A" w16cid:durableId="20C5C61A"/>
  <w16cid:commentId w16cid:paraId="28C5106B" w16cid:durableId="20CBADE9"/>
  <w16cid:commentId w16cid:paraId="4DF6BE61" w16cid:durableId="20C397EC"/>
  <w16cid:commentId w16cid:paraId="7FE58BB9" w16cid:durableId="20C39EFB"/>
  <w16cid:commentId w16cid:paraId="271F3275" w16cid:durableId="20C39966"/>
  <w16cid:commentId w16cid:paraId="73989717" w16cid:durableId="20C39F44"/>
  <w16cid:commentId w16cid:paraId="0811923A" w16cid:durableId="20CCDAB1"/>
  <w16cid:commentId w16cid:paraId="73C11150" w16cid:durableId="20C39FCD"/>
  <w16cid:commentId w16cid:paraId="5D5242F0" w16cid:durableId="20CCDACC"/>
  <w16cid:commentId w16cid:paraId="6348189F" w16cid:durableId="20C3A0A9"/>
  <w16cid:commentId w16cid:paraId="6366D436" w16cid:durableId="20CCE9A7"/>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3C631A32" w16cid:durableId="20C3A123"/>
  <w16cid:commentId w16cid:paraId="1CFCA486" w16cid:durableId="20CCE97F"/>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4D754" w14:textId="77777777" w:rsidR="00881F92" w:rsidRDefault="00881F92">
      <w:r>
        <w:separator/>
      </w:r>
    </w:p>
  </w:endnote>
  <w:endnote w:type="continuationSeparator" w:id="0">
    <w:p w14:paraId="3FC5269D" w14:textId="77777777" w:rsidR="00881F92" w:rsidRDefault="00881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973D3" w14:textId="77777777" w:rsidR="00881F92" w:rsidRDefault="00881F92">
      <w:r>
        <w:separator/>
      </w:r>
    </w:p>
  </w:footnote>
  <w:footnote w:type="continuationSeparator" w:id="0">
    <w:p w14:paraId="484F2486" w14:textId="77777777" w:rsidR="00881F92" w:rsidRDefault="00881F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3739"/>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37A7"/>
    <w:rsid w:val="0008632F"/>
    <w:rsid w:val="000878CF"/>
    <w:rsid w:val="00093D13"/>
    <w:rsid w:val="000A1035"/>
    <w:rsid w:val="000B06B7"/>
    <w:rsid w:val="000B3D56"/>
    <w:rsid w:val="000B41AA"/>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5B04"/>
    <w:rsid w:val="0019534C"/>
    <w:rsid w:val="00195F8F"/>
    <w:rsid w:val="001A1546"/>
    <w:rsid w:val="001A1878"/>
    <w:rsid w:val="001A3F2A"/>
    <w:rsid w:val="001B5085"/>
    <w:rsid w:val="001B72C8"/>
    <w:rsid w:val="001D45FF"/>
    <w:rsid w:val="001D6D8F"/>
    <w:rsid w:val="001F491C"/>
    <w:rsid w:val="001F5C50"/>
    <w:rsid w:val="001F61B1"/>
    <w:rsid w:val="002009EE"/>
    <w:rsid w:val="002041C7"/>
    <w:rsid w:val="002045D6"/>
    <w:rsid w:val="00215A68"/>
    <w:rsid w:val="00222590"/>
    <w:rsid w:val="00226AB6"/>
    <w:rsid w:val="002309DE"/>
    <w:rsid w:val="00232B83"/>
    <w:rsid w:val="002509C5"/>
    <w:rsid w:val="00251E17"/>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BB9"/>
    <w:rsid w:val="00326757"/>
    <w:rsid w:val="00327E0A"/>
    <w:rsid w:val="0033526C"/>
    <w:rsid w:val="00337B2E"/>
    <w:rsid w:val="003468B1"/>
    <w:rsid w:val="003513B6"/>
    <w:rsid w:val="00352CFF"/>
    <w:rsid w:val="00356623"/>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92437"/>
    <w:rsid w:val="0049628B"/>
    <w:rsid w:val="004B252E"/>
    <w:rsid w:val="004B7668"/>
    <w:rsid w:val="004C1874"/>
    <w:rsid w:val="004C630E"/>
    <w:rsid w:val="004D420D"/>
    <w:rsid w:val="004E087C"/>
    <w:rsid w:val="004E157B"/>
    <w:rsid w:val="004E1E1B"/>
    <w:rsid w:val="004E1FC2"/>
    <w:rsid w:val="004E3EFE"/>
    <w:rsid w:val="004E4645"/>
    <w:rsid w:val="004E617A"/>
    <w:rsid w:val="004E79D1"/>
    <w:rsid w:val="004F3A8E"/>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620F"/>
    <w:rsid w:val="0056281F"/>
    <w:rsid w:val="00566926"/>
    <w:rsid w:val="0057052A"/>
    <w:rsid w:val="00570658"/>
    <w:rsid w:val="0057541A"/>
    <w:rsid w:val="0057567A"/>
    <w:rsid w:val="00581BC6"/>
    <w:rsid w:val="00585217"/>
    <w:rsid w:val="00587E41"/>
    <w:rsid w:val="005D3801"/>
    <w:rsid w:val="005D3B9A"/>
    <w:rsid w:val="005D58CF"/>
    <w:rsid w:val="005D6D7A"/>
    <w:rsid w:val="005E05C2"/>
    <w:rsid w:val="005E440D"/>
    <w:rsid w:val="005E5FE2"/>
    <w:rsid w:val="005F04B6"/>
    <w:rsid w:val="00600D29"/>
    <w:rsid w:val="0060258E"/>
    <w:rsid w:val="00602CFF"/>
    <w:rsid w:val="0060521A"/>
    <w:rsid w:val="0061211B"/>
    <w:rsid w:val="00614212"/>
    <w:rsid w:val="0061593F"/>
    <w:rsid w:val="0061657A"/>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3F89"/>
    <w:rsid w:val="006A7395"/>
    <w:rsid w:val="006C22A3"/>
    <w:rsid w:val="006C4A22"/>
    <w:rsid w:val="006C5D81"/>
    <w:rsid w:val="006D5069"/>
    <w:rsid w:val="006D7B11"/>
    <w:rsid w:val="006F39E9"/>
    <w:rsid w:val="0070579E"/>
    <w:rsid w:val="00745561"/>
    <w:rsid w:val="0076754A"/>
    <w:rsid w:val="007743E4"/>
    <w:rsid w:val="007752DB"/>
    <w:rsid w:val="007915D4"/>
    <w:rsid w:val="007945CF"/>
    <w:rsid w:val="00797A6E"/>
    <w:rsid w:val="007A0414"/>
    <w:rsid w:val="007A3772"/>
    <w:rsid w:val="007B01B1"/>
    <w:rsid w:val="007B24E1"/>
    <w:rsid w:val="007C0F02"/>
    <w:rsid w:val="007C29B9"/>
    <w:rsid w:val="007C5153"/>
    <w:rsid w:val="007D512D"/>
    <w:rsid w:val="007D5494"/>
    <w:rsid w:val="007D657F"/>
    <w:rsid w:val="007E49AD"/>
    <w:rsid w:val="007E5A8B"/>
    <w:rsid w:val="007E6BA6"/>
    <w:rsid w:val="007F37FC"/>
    <w:rsid w:val="00806744"/>
    <w:rsid w:val="00811803"/>
    <w:rsid w:val="00815CB2"/>
    <w:rsid w:val="0081639D"/>
    <w:rsid w:val="00823DC0"/>
    <w:rsid w:val="00835CCA"/>
    <w:rsid w:val="00840B0A"/>
    <w:rsid w:val="00856D02"/>
    <w:rsid w:val="00860AE8"/>
    <w:rsid w:val="00860F24"/>
    <w:rsid w:val="008725BA"/>
    <w:rsid w:val="0087318F"/>
    <w:rsid w:val="00876455"/>
    <w:rsid w:val="00881F92"/>
    <w:rsid w:val="00884EB9"/>
    <w:rsid w:val="008A373D"/>
    <w:rsid w:val="008A3EC5"/>
    <w:rsid w:val="008A4139"/>
    <w:rsid w:val="008A45BF"/>
    <w:rsid w:val="008B27CF"/>
    <w:rsid w:val="008B400D"/>
    <w:rsid w:val="008B4F57"/>
    <w:rsid w:val="008B537C"/>
    <w:rsid w:val="008B7900"/>
    <w:rsid w:val="008D4AC3"/>
    <w:rsid w:val="008D5425"/>
    <w:rsid w:val="008D7542"/>
    <w:rsid w:val="008D770B"/>
    <w:rsid w:val="008E78DC"/>
    <w:rsid w:val="008E78E8"/>
    <w:rsid w:val="008F1F4B"/>
    <w:rsid w:val="008F25DF"/>
    <w:rsid w:val="008F33B8"/>
    <w:rsid w:val="008F7F2A"/>
    <w:rsid w:val="00900417"/>
    <w:rsid w:val="00911471"/>
    <w:rsid w:val="00912DF4"/>
    <w:rsid w:val="0091676A"/>
    <w:rsid w:val="009206CB"/>
    <w:rsid w:val="0092071B"/>
    <w:rsid w:val="0092121A"/>
    <w:rsid w:val="00922092"/>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61FC"/>
    <w:rsid w:val="009C064D"/>
    <w:rsid w:val="009C112C"/>
    <w:rsid w:val="009C6A32"/>
    <w:rsid w:val="009D1019"/>
    <w:rsid w:val="009D424C"/>
    <w:rsid w:val="009D7EFF"/>
    <w:rsid w:val="009E5481"/>
    <w:rsid w:val="009E6B95"/>
    <w:rsid w:val="009F0A16"/>
    <w:rsid w:val="009F3E69"/>
    <w:rsid w:val="00A0588A"/>
    <w:rsid w:val="00A12675"/>
    <w:rsid w:val="00A1418F"/>
    <w:rsid w:val="00A1700F"/>
    <w:rsid w:val="00A207B9"/>
    <w:rsid w:val="00A3112A"/>
    <w:rsid w:val="00A35448"/>
    <w:rsid w:val="00A37C5F"/>
    <w:rsid w:val="00A442F3"/>
    <w:rsid w:val="00A54862"/>
    <w:rsid w:val="00A615A8"/>
    <w:rsid w:val="00A639DE"/>
    <w:rsid w:val="00A67852"/>
    <w:rsid w:val="00A75C64"/>
    <w:rsid w:val="00A7750A"/>
    <w:rsid w:val="00A8667D"/>
    <w:rsid w:val="00A94FB2"/>
    <w:rsid w:val="00A95B67"/>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7583A"/>
    <w:rsid w:val="00B760E2"/>
    <w:rsid w:val="00B84DFD"/>
    <w:rsid w:val="00B9018C"/>
    <w:rsid w:val="00B920F3"/>
    <w:rsid w:val="00B945D3"/>
    <w:rsid w:val="00B97E59"/>
    <w:rsid w:val="00BA108A"/>
    <w:rsid w:val="00BA35D2"/>
    <w:rsid w:val="00BB0AD5"/>
    <w:rsid w:val="00BB26B4"/>
    <w:rsid w:val="00BB2876"/>
    <w:rsid w:val="00BB4EAC"/>
    <w:rsid w:val="00BB5822"/>
    <w:rsid w:val="00BC0908"/>
    <w:rsid w:val="00BC7DD0"/>
    <w:rsid w:val="00BD185C"/>
    <w:rsid w:val="00BD1D3B"/>
    <w:rsid w:val="00BD689C"/>
    <w:rsid w:val="00BE14ED"/>
    <w:rsid w:val="00BE1EF8"/>
    <w:rsid w:val="00BE383B"/>
    <w:rsid w:val="00BE6B43"/>
    <w:rsid w:val="00BF0689"/>
    <w:rsid w:val="00BF49DD"/>
    <w:rsid w:val="00C0038B"/>
    <w:rsid w:val="00C026AF"/>
    <w:rsid w:val="00C02E0D"/>
    <w:rsid w:val="00C03B10"/>
    <w:rsid w:val="00C0633E"/>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6C6C"/>
    <w:rsid w:val="00D07456"/>
    <w:rsid w:val="00D14664"/>
    <w:rsid w:val="00D17EB1"/>
    <w:rsid w:val="00D22DF0"/>
    <w:rsid w:val="00D30470"/>
    <w:rsid w:val="00D35297"/>
    <w:rsid w:val="00D37291"/>
    <w:rsid w:val="00D42664"/>
    <w:rsid w:val="00D46521"/>
    <w:rsid w:val="00D470EB"/>
    <w:rsid w:val="00D5554D"/>
    <w:rsid w:val="00D630F6"/>
    <w:rsid w:val="00D7161A"/>
    <w:rsid w:val="00D725F5"/>
    <w:rsid w:val="00D824BF"/>
    <w:rsid w:val="00D83087"/>
    <w:rsid w:val="00D8458F"/>
    <w:rsid w:val="00D879BE"/>
    <w:rsid w:val="00D948ED"/>
    <w:rsid w:val="00D965C7"/>
    <w:rsid w:val="00D968E1"/>
    <w:rsid w:val="00D97F59"/>
    <w:rsid w:val="00DA328F"/>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7323"/>
    <w:rsid w:val="00E64066"/>
    <w:rsid w:val="00E65F98"/>
    <w:rsid w:val="00E71D64"/>
    <w:rsid w:val="00E73DF1"/>
    <w:rsid w:val="00E840C2"/>
    <w:rsid w:val="00E85AD2"/>
    <w:rsid w:val="00E9201A"/>
    <w:rsid w:val="00E92E1C"/>
    <w:rsid w:val="00E92E4C"/>
    <w:rsid w:val="00E95DB4"/>
    <w:rsid w:val="00E9671E"/>
    <w:rsid w:val="00EA36EB"/>
    <w:rsid w:val="00EA37B7"/>
    <w:rsid w:val="00EA76A7"/>
    <w:rsid w:val="00EB3757"/>
    <w:rsid w:val="00EB6B87"/>
    <w:rsid w:val="00EB6CE8"/>
    <w:rsid w:val="00EC0417"/>
    <w:rsid w:val="00EE2879"/>
    <w:rsid w:val="00EE4C86"/>
    <w:rsid w:val="00EF3711"/>
    <w:rsid w:val="00EF56CF"/>
    <w:rsid w:val="00EF7398"/>
    <w:rsid w:val="00F0086A"/>
    <w:rsid w:val="00F047EE"/>
    <w:rsid w:val="00F05959"/>
    <w:rsid w:val="00F10B1B"/>
    <w:rsid w:val="00F1675D"/>
    <w:rsid w:val="00F349B0"/>
    <w:rsid w:val="00F43DBA"/>
    <w:rsid w:val="00F457BA"/>
    <w:rsid w:val="00F50B50"/>
    <w:rsid w:val="00F539EC"/>
    <w:rsid w:val="00F565CC"/>
    <w:rsid w:val="00F6031A"/>
    <w:rsid w:val="00F615DB"/>
    <w:rsid w:val="00F62DE7"/>
    <w:rsid w:val="00F634BA"/>
    <w:rsid w:val="00F6513C"/>
    <w:rsid w:val="00F66CF0"/>
    <w:rsid w:val="00F70B79"/>
    <w:rsid w:val="00F72D48"/>
    <w:rsid w:val="00F84CB7"/>
    <w:rsid w:val="00F90E15"/>
    <w:rsid w:val="00F921A0"/>
    <w:rsid w:val="00F93E7B"/>
    <w:rsid w:val="00F94C17"/>
    <w:rsid w:val="00FB0655"/>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A570FF4-2C29-8C42-B6A4-4BB6437D1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408</TotalTime>
  <Pages>37</Pages>
  <Words>7200</Words>
  <Characters>41044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48148</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20</cp:revision>
  <cp:lastPrinted>2018-10-05T18:38:00Z</cp:lastPrinted>
  <dcterms:created xsi:type="dcterms:W3CDTF">2019-06-15T03:36:00Z</dcterms:created>
  <dcterms:modified xsi:type="dcterms:W3CDTF">2019-07-08T03:36:00Z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