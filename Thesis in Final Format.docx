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1C79D025" w:rsidR="008E78DC" w:rsidRPr="00840B0A" w:rsidRDefault="00A75C64" w:rsidP="00570658">
      <w:pPr>
        <w:spacing w:line="480" w:lineRule="auto"/>
        <w:ind w:firstLine="720"/>
        <w:rPr>
          <w:bCs/>
        </w:rPr>
      </w:pPr>
      <w:ins w:id="28" w:author="Wikowsky, Addie J" w:date="2019-07-05T23:56:00Z">
        <w:r w:rsidRPr="00F6031A">
          <w:rPr>
            <w:bCs/>
            <w:highlight w:val="yellow"/>
          </w:rPr>
          <w:t xml:space="preserve">(I feel like I need a sentence here but I’m not sure how to get started besides jumping right </w:t>
        </w:r>
        <w:commentRangeStart w:id="29"/>
        <w:r w:rsidRPr="00F6031A">
          <w:rPr>
            <w:bCs/>
            <w:highlight w:val="yellow"/>
          </w:rPr>
          <w:t>in</w:t>
        </w:r>
      </w:ins>
      <w:commentRangeEnd w:id="29"/>
      <w:ins w:id="30" w:author="Wikowsky, Addie J" w:date="2019-07-15T12:51:00Z">
        <w:r w:rsidR="0033189E">
          <w:rPr>
            <w:rStyle w:val="CommentReference"/>
          </w:rPr>
          <w:commentReference w:id="29"/>
        </w:r>
      </w:ins>
      <w:ins w:id="31" w:author="Wikowsky, Addie J" w:date="2019-07-05T23:56:00Z">
        <w:r w:rsidRPr="00F6031A">
          <w:rPr>
            <w:bCs/>
            <w:highlight w:val="yellow"/>
          </w:rPr>
          <w:t>.)</w:t>
        </w:r>
        <w:r>
          <w:rPr>
            <w:bCs/>
          </w:rPr>
          <w:t xml:space="preserve"> </w:t>
        </w:r>
      </w:ins>
      <w:ins w:id="32" w:author="Wikowsky, Addie J" w:date="2019-07-05T23:41:00Z">
        <w:r w:rsidR="008E78DC">
          <w:rPr>
            <w:bCs/>
          </w:rPr>
          <w:t xml:space="preserve">There are many </w:t>
        </w:r>
      </w:ins>
      <w:ins w:id="33" w:author="Wikowsky, Addie J" w:date="2019-07-05T23:42:00Z">
        <w:r w:rsidR="008E78DC">
          <w:rPr>
            <w:bCs/>
          </w:rPr>
          <w:t>psychological studies looking at the relationship between working memory and fluid intelligence (</w:t>
        </w:r>
      </w:ins>
      <w:ins w:id="34"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5" w:author="Wikowsky, Addie J" w:date="2019-07-05T23:48:00Z">
        <w:r>
          <w:rPr>
            <w:bCs/>
          </w:rPr>
          <w:t xml:space="preserve">; </w:t>
        </w:r>
      </w:ins>
      <w:ins w:id="36"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7" w:author="Wikowsky, Addie J" w:date="2019-07-05T23:50:00Z">
        <w:r>
          <w:rPr>
            <w:bCs/>
          </w:rPr>
          <w:t xml:space="preserve">; </w:t>
        </w:r>
      </w:ins>
      <w:ins w:id="38"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9" w:author="Wikowsky, Addie J" w:date="2019-07-05T23:50:00Z">
        <w:r>
          <w:rPr>
            <w:bCs/>
          </w:rPr>
          <w:t xml:space="preserve">). </w:t>
        </w:r>
      </w:ins>
      <w:ins w:id="40" w:author="Wikowsky, Addie J" w:date="2019-07-05T23:51:00Z">
        <w:r>
          <w:rPr>
            <w:bCs/>
          </w:rPr>
          <w:t>There are also many studies looking at working memory and expertise (</w:t>
        </w:r>
      </w:ins>
      <w:ins w:id="41" w:author="Wikowsky, Addie J" w:date="2019-07-05T23:52:00Z">
        <w:r>
          <w:rPr>
            <w:bCs/>
          </w:rPr>
          <w:t xml:space="preserve">Chase &amp; Simon, 1973; </w:t>
        </w:r>
      </w:ins>
      <w:ins w:id="42"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3" w:author="Wikowsky, Addie J" w:date="2019-07-05T23:52:00Z">
        <w:r>
          <w:rPr>
            <w:bCs/>
          </w:rPr>
          <w:t xml:space="preserve">). </w:t>
        </w:r>
      </w:ins>
      <w:ins w:id="44" w:author="Wikowsky, Addie J" w:date="2019-07-05T23:53:00Z">
        <w:r>
          <w:rPr>
            <w:bCs/>
          </w:rPr>
          <w:t xml:space="preserve">The gap in the literature is where working memory, fluid intelligence, and expertise are all examined </w:t>
        </w:r>
      </w:ins>
      <w:ins w:id="45" w:author="Wikowsky, Addie J" w:date="2019-07-05T23:54:00Z">
        <w:r>
          <w:rPr>
            <w:bCs/>
          </w:rPr>
          <w:t>thoroughly</w:t>
        </w:r>
      </w:ins>
      <w:ins w:id="46" w:author="Wikowsky, Addie J" w:date="2019-07-07T20:58:00Z">
        <w:r w:rsidR="00307D32">
          <w:rPr>
            <w:bCs/>
          </w:rPr>
          <w:t xml:space="preserve"> together</w:t>
        </w:r>
      </w:ins>
      <w:ins w:id="47" w:author="Wikowsky, Addie J" w:date="2019-07-05T23:54:00Z">
        <w:r>
          <w:rPr>
            <w:bCs/>
          </w:rPr>
          <w:t xml:space="preserve">. For </w:t>
        </w:r>
      </w:ins>
      <w:ins w:id="48" w:author="Wikowsky, Addie J" w:date="2019-07-05T23:56:00Z">
        <w:r>
          <w:rPr>
            <w:bCs/>
          </w:rPr>
          <w:t xml:space="preserve">this thesis, </w:t>
        </w:r>
      </w:ins>
      <w:ins w:id="49" w:author="Wikowsky, Addie J" w:date="2019-07-05T23:57:00Z">
        <w:r>
          <w:rPr>
            <w:bCs/>
          </w:rPr>
          <w:t>working memory and fluid intelligence</w:t>
        </w:r>
      </w:ins>
      <w:ins w:id="50" w:author="Wikowsky, Addie J" w:date="2019-07-05T23:58:00Z">
        <w:r>
          <w:rPr>
            <w:bCs/>
          </w:rPr>
          <w:t xml:space="preserve"> studies</w:t>
        </w:r>
      </w:ins>
      <w:ins w:id="51" w:author="Wikowsky, Addie J" w:date="2019-07-05T23:57:00Z">
        <w:r>
          <w:rPr>
            <w:bCs/>
          </w:rPr>
          <w:t xml:space="preserve"> are going to be </w:t>
        </w:r>
      </w:ins>
      <w:ins w:id="52" w:author="Wikowsky, Addie J" w:date="2019-07-05T23:58:00Z">
        <w:r>
          <w:rPr>
            <w:bCs/>
          </w:rPr>
          <w:t>replicated</w:t>
        </w:r>
      </w:ins>
      <w:ins w:id="53" w:author="Wikowsky, Addie J" w:date="2019-07-05T23:57:00Z">
        <w:r>
          <w:rPr>
            <w:bCs/>
          </w:rPr>
          <w:t xml:space="preserve"> again to </w:t>
        </w:r>
      </w:ins>
      <w:ins w:id="54" w:author="Wikowsky, Addie J" w:date="2019-07-05T23:58:00Z">
        <w:r>
          <w:rPr>
            <w:bCs/>
          </w:rPr>
          <w:t xml:space="preserve">confirm </w:t>
        </w:r>
        <w:r w:rsidR="00F6031A">
          <w:rPr>
            <w:bCs/>
          </w:rPr>
          <w:t>previous findings of a correlation</w:t>
        </w:r>
      </w:ins>
      <w:ins w:id="55" w:author="Wikowsky, Addie J" w:date="2019-07-06T00:00:00Z">
        <w:r w:rsidR="00F6031A">
          <w:rPr>
            <w:bCs/>
          </w:rPr>
          <w:t xml:space="preserve"> between the two constructs</w:t>
        </w:r>
      </w:ins>
      <w:ins w:id="56" w:author="Wikowsky, Addie J" w:date="2019-07-05T23:58:00Z">
        <w:r w:rsidR="00F6031A">
          <w:rPr>
            <w:bCs/>
          </w:rPr>
          <w:t xml:space="preserve">. In addition to this, working memory and expertise correlations will be </w:t>
        </w:r>
      </w:ins>
      <w:ins w:id="57" w:author="Wikowsky, Addie J" w:date="2019-07-15T12:52:00Z">
        <w:r w:rsidR="0033189E">
          <w:rPr>
            <w:bCs/>
          </w:rPr>
          <w:t>reported</w:t>
        </w:r>
      </w:ins>
      <w:ins w:id="58" w:author="Wikowsky, Addie J" w:date="2019-07-05T23:58:00Z">
        <w:r w:rsidR="00F6031A">
          <w:rPr>
            <w:bCs/>
          </w:rPr>
          <w:t xml:space="preserve"> to examine if there is a relationship</w:t>
        </w:r>
      </w:ins>
      <w:commentRangeStart w:id="59"/>
      <w:ins w:id="60" w:author="Wikowsky, Addie J" w:date="2019-07-06T00:00:00Z">
        <w:r w:rsidR="00F6031A">
          <w:rPr>
            <w:bCs/>
          </w:rPr>
          <w:t>, as previous research suggests</w:t>
        </w:r>
      </w:ins>
      <w:commentRangeEnd w:id="59"/>
      <w:ins w:id="61" w:author="Wikowsky, Addie J" w:date="2019-07-15T12:53:00Z">
        <w:r w:rsidR="0033189E">
          <w:rPr>
            <w:rStyle w:val="CommentReference"/>
          </w:rPr>
          <w:commentReference w:id="59"/>
        </w:r>
      </w:ins>
      <w:ins w:id="62" w:author="Wikowsky, Addie J" w:date="2019-07-05T23:59:00Z">
        <w:r w:rsidR="00F6031A">
          <w:rPr>
            <w:bCs/>
          </w:rPr>
          <w:t xml:space="preserve">. Finally, the relationship between fluid intelligence and expertise will also be examined </w:t>
        </w:r>
        <w:commentRangeStart w:id="63"/>
        <w:commentRangeStart w:id="64"/>
        <w:r w:rsidR="00F6031A">
          <w:rPr>
            <w:bCs/>
          </w:rPr>
          <w:t>to see if th</w:t>
        </w:r>
      </w:ins>
      <w:ins w:id="65" w:author="Wikowsky, Addie J" w:date="2019-07-06T00:00:00Z">
        <w:r w:rsidR="00F6031A">
          <w:rPr>
            <w:bCs/>
          </w:rPr>
          <w:t xml:space="preserve">e gap in the literature can be filled. </w:t>
        </w:r>
        <w:commentRangeEnd w:id="63"/>
        <w:r w:rsidR="00F6031A">
          <w:rPr>
            <w:rStyle w:val="CommentReference"/>
          </w:rPr>
          <w:commentReference w:id="63"/>
        </w:r>
      </w:ins>
      <w:commentRangeEnd w:id="64"/>
      <w:ins w:id="66" w:author="Wikowsky, Addie J" w:date="2019-07-15T12:52:00Z">
        <w:r w:rsidR="0033189E">
          <w:rPr>
            <w:rStyle w:val="CommentReference"/>
          </w:rPr>
          <w:commentReference w:id="64"/>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67"/>
      <w:r w:rsidR="00856D02" w:rsidRPr="00856D02">
        <w:t xml:space="preserve">Working memory has been a </w:t>
      </w:r>
      <w:ins w:id="68" w:author="Wikowsky, Addie J" w:date="2019-07-06T00:02:00Z">
        <w:r w:rsidR="00F6031A">
          <w:t xml:space="preserve">large component </w:t>
        </w:r>
      </w:ins>
      <w:r w:rsidR="00856D02" w:rsidRPr="00856D02">
        <w:t>to human cognition studies in the literature</w:t>
      </w:r>
      <w:commentRangeEnd w:id="67"/>
      <w:r w:rsidR="00840B0A">
        <w:rPr>
          <w:rStyle w:val="CommentReference"/>
        </w:rPr>
        <w:commentReference w:id="67"/>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69"/>
      <w:r w:rsidR="00856D02" w:rsidRPr="00856D02">
        <w:t>is</w:t>
      </w:r>
      <w:ins w:id="70" w:author="Wikowsky, Addie J" w:date="2019-07-06T00:04:00Z">
        <w:r w:rsidR="00F6031A">
          <w:t xml:space="preserve"> </w:t>
        </w:r>
      </w:ins>
      <w:commentRangeEnd w:id="69"/>
      <w:r w:rsidR="00840B0A">
        <w:rPr>
          <w:rStyle w:val="CommentReference"/>
        </w:rPr>
        <w:commentReference w:id="69"/>
      </w:r>
      <w:ins w:id="71"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72"/>
      <w:commentRangeStart w:id="73"/>
      <w:r w:rsidRPr="00856D02">
        <w:t>central executive</w:t>
      </w:r>
      <w:commentRangeEnd w:id="72"/>
      <w:r w:rsidR="00B7583A">
        <w:rPr>
          <w:rStyle w:val="CommentReference"/>
        </w:rPr>
        <w:commentReference w:id="72"/>
      </w:r>
      <w:commentRangeEnd w:id="73"/>
      <w:r w:rsidR="00F6031A">
        <w:rPr>
          <w:rStyle w:val="CommentReference"/>
        </w:rPr>
        <w:commentReference w:id="73"/>
      </w:r>
      <w:r w:rsidRPr="00856D02">
        <w:t xml:space="preserve">. The central executive is responsible for </w:t>
      </w:r>
      <w:ins w:id="74"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75" w:author="Wikowsky, Addie J" w:date="2019-07-06T00:07:00Z">
        <w:r w:rsidR="00F6031A">
          <w:t xml:space="preserve">Different </w:t>
        </w:r>
      </w:ins>
      <w:ins w:id="76" w:author="Wikowsky, Addie J" w:date="2019-07-06T00:08:00Z">
        <w:r w:rsidR="00F6031A">
          <w:t>constructs</w:t>
        </w:r>
      </w:ins>
      <w:ins w:id="77" w:author="Wikowsky, Addie J" w:date="2019-07-06T00:07:00Z">
        <w:r w:rsidR="00F6031A">
          <w:t xml:space="preserve"> of the brain hel</w:t>
        </w:r>
      </w:ins>
      <w:ins w:id="78" w:author="Wikowsky, Addie J" w:date="2019-07-06T00:08:00Z">
        <w:r w:rsidR="00F6031A">
          <w:t>p each other to make working memory effective</w:t>
        </w:r>
      </w:ins>
      <w:r w:rsidRPr="00856D02">
        <w:t xml:space="preserve">. One </w:t>
      </w:r>
      <w:ins w:id="79" w:author="Wikowsky, Addie J" w:date="2019-07-06T00:08:00Z">
        <w:r w:rsidR="00F6031A">
          <w:t>construct</w:t>
        </w:r>
        <w:r w:rsidR="00F6031A" w:rsidRPr="00856D02">
          <w:t xml:space="preserve"> </w:t>
        </w:r>
      </w:ins>
      <w:ins w:id="80" w:author="Wikowsky, Addie J" w:date="2019-07-07T21:24:00Z">
        <w:r w:rsidR="00C2002B">
          <w:t xml:space="preserve">is </w:t>
        </w:r>
      </w:ins>
      <w:del w:id="81"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82" w:author="Wikowsky, Addie J" w:date="2019-07-06T00:09:00Z">
        <w:r w:rsidRPr="00856D02" w:rsidDel="00D97F59">
          <w:delText xml:space="preserve">. Horn (1968) </w:delText>
        </w:r>
        <w:commentRangeStart w:id="83"/>
        <w:r w:rsidRPr="00856D02" w:rsidDel="00D97F59">
          <w:delText>describes intelligence as behavior that can be observed and measured</w:delText>
        </w:r>
        <w:commentRangeEnd w:id="83"/>
        <w:r w:rsidR="00840B0A" w:rsidDel="00D97F59">
          <w:rPr>
            <w:rStyle w:val="CommentReference"/>
          </w:rPr>
          <w:commentReference w:id="83"/>
        </w:r>
        <w:r w:rsidRPr="00856D02" w:rsidDel="00D97F59">
          <w:delText>. Horn is describing that, for researchers in the behavioral sciences, intelligence needs to be measured in some aspect for it to be considered observable</w:delText>
        </w:r>
      </w:del>
      <w:r w:rsidRPr="00856D02">
        <w:t>. Jaeggi</w:t>
      </w:r>
      <w:ins w:id="84"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85"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86"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87" w:author="Wikowsky, Addie J" w:date="2019-07-06T00:12:00Z">
        <w:r w:rsidR="00D97F59">
          <w:t>range</w:t>
        </w:r>
      </w:ins>
      <w:r w:rsidRPr="00856D02">
        <w:t xml:space="preserve">. Working memory has recently been measured </w:t>
      </w:r>
      <w:ins w:id="88" w:author="Wikowsky, Addie J" w:date="2019-07-07T21:24:00Z">
        <w:r w:rsidR="00C2002B">
          <w:t>b</w:t>
        </w:r>
      </w:ins>
      <w:ins w:id="89" w:author="Wikowsky, Addie J" w:date="2019-07-07T21:25:00Z">
        <w:r w:rsidR="00C2002B">
          <w:t>y</w:t>
        </w:r>
      </w:ins>
      <w:ins w:id="90" w:author="Wikowsky, Addie J" w:date="2019-07-07T21:24:00Z">
        <w:r w:rsidR="00C2002B" w:rsidRPr="00856D02">
          <w:t xml:space="preserve"> </w:t>
        </w:r>
      </w:ins>
      <w:r w:rsidRPr="00856D02">
        <w:t xml:space="preserve">two types of tasks outlined by Yuan </w:t>
      </w:r>
      <w:ins w:id="91"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92" w:author="Wikowsky, Addie J" w:date="2019-07-06T00:12:00Z">
        <w:r w:rsidRPr="00D97F59">
          <w:t xml:space="preserve">Simple memory span tasks measure short term memory by </w:t>
        </w:r>
      </w:ins>
      <w:ins w:id="93" w:author="Wikowsky, Addie J" w:date="2019-07-06T00:13:00Z">
        <w:r w:rsidRPr="00D97F59">
          <w:t>assessing</w:t>
        </w:r>
      </w:ins>
      <w:ins w:id="94" w:author="Wikowsky, Addie J" w:date="2019-07-06T00:12:00Z">
        <w:r w:rsidRPr="00D97F59">
          <w:t xml:space="preserve"> a </w:t>
        </w:r>
      </w:ins>
      <w:ins w:id="95" w:author="Wikowsky, Addie J" w:date="2019-07-06T00:13:00Z">
        <w:r w:rsidRPr="00D97F59">
          <w:t>person’s</w:t>
        </w:r>
      </w:ins>
      <w:ins w:id="96" w:author="Wikowsky, Addie J" w:date="2019-07-06T00:12:00Z">
        <w:r w:rsidRPr="00D97F59">
          <w:t xml:space="preserve"> ability to recall a list of stimuli (words, numbers, or positions)</w:t>
        </w:r>
      </w:ins>
      <w:ins w:id="97"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98" w:author="Wikowsky, Addie J" w:date="2019-07-07T20:40:00Z">
        <w:r w:rsidR="00856D02" w:rsidRPr="00856D02" w:rsidDel="00C1662F">
          <w:delText xml:space="preserve">Simple span tasks are generally used to measure short term memory </w:delText>
        </w:r>
      </w:del>
      <w:del w:id="99" w:author="Wikowsky, Addie J" w:date="2019-07-07T20:39:00Z">
        <w:r w:rsidR="00856D02" w:rsidRPr="00856D02" w:rsidDel="00C1662F">
          <w:delText xml:space="preserve">(Mathy, Chekaf, &amp; Cowan, 2018). </w:delText>
        </w:r>
      </w:del>
      <w:commentRangeStart w:id="100"/>
      <w:r w:rsidR="00856D02" w:rsidRPr="00856D02">
        <w:t>Dual-trials</w:t>
      </w:r>
      <w:commentRangeEnd w:id="100"/>
      <w:r w:rsidR="00B7583A">
        <w:rPr>
          <w:rStyle w:val="CommentReference"/>
        </w:rPr>
        <w:commentReference w:id="100"/>
      </w:r>
      <w:r w:rsidR="00856D02" w:rsidRPr="00856D02">
        <w:t xml:space="preserve"> tasks </w:t>
      </w:r>
      <w:commentRangeStart w:id="101"/>
      <w:r w:rsidR="00856D02" w:rsidRPr="00856D02">
        <w:t>are when both processing and storage are both being encoded at the same time</w:t>
      </w:r>
      <w:commentRangeEnd w:id="101"/>
      <w:r w:rsidR="00840B0A">
        <w:rPr>
          <w:rStyle w:val="CommentReference"/>
        </w:rPr>
        <w:commentReference w:id="101"/>
      </w:r>
      <w:ins w:id="102" w:author="Wikowsky, Addie J" w:date="2019-07-06T00:13:00Z">
        <w:r>
          <w:t>, compared to one at a time in simple memory tasks</w:t>
        </w:r>
      </w:ins>
      <w:r w:rsidR="00856D02" w:rsidRPr="00856D02">
        <w:t xml:space="preserve">. Conway </w:t>
      </w:r>
      <w:ins w:id="103"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104"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105" w:author="Wikowsky, Addie J" w:date="2019-07-06T00:14:00Z">
        <w:r>
          <w:t xml:space="preserve">between simple span tasks and dual-trail tasks </w:t>
        </w:r>
      </w:ins>
      <w:commentRangeStart w:id="106"/>
      <w:r w:rsidR="00856D02" w:rsidRPr="00856D02">
        <w:t xml:space="preserve">occurs because of the two components required for </w:t>
      </w:r>
      <w:ins w:id="107" w:author="Wikowsky, Addie J" w:date="2019-07-06T00:14:00Z">
        <w:r>
          <w:t xml:space="preserve">dual-trail </w:t>
        </w:r>
      </w:ins>
      <w:ins w:id="108" w:author="Wikowsky, Addie J" w:date="2019-07-06T00:15:00Z">
        <w:r>
          <w:t>tasks are</w:t>
        </w:r>
      </w:ins>
      <w:r w:rsidR="00856D02" w:rsidRPr="00856D02">
        <w:t xml:space="preserve"> the processing component and the storage component</w:t>
      </w:r>
      <w:commentRangeEnd w:id="106"/>
      <w:r w:rsidR="00840B0A">
        <w:rPr>
          <w:rStyle w:val="CommentReference"/>
        </w:rPr>
        <w:commentReference w:id="106"/>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09"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10" w:author="Wikowsky, Addie J" w:date="2019-07-06T23:30:00Z">
        <w:r w:rsidR="00395A3D">
          <w:t>multiple</w:t>
        </w:r>
      </w:ins>
      <w:ins w:id="111"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12"/>
      <w:r w:rsidR="00FF28DA">
        <w:t>as well</w:t>
      </w:r>
      <w:r w:rsidRPr="00856D02">
        <w:t>.</w:t>
      </w:r>
      <w:commentRangeEnd w:id="112"/>
      <w:r w:rsidR="00FF28DA">
        <w:rPr>
          <w:rStyle w:val="CommentReference"/>
        </w:rPr>
        <w:commentReference w:id="112"/>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13"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14"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15" w:author="Wikowsky, Addie J" w:date="2019-07-07T21:27:00Z">
        <w:r w:rsidR="00C2002B">
          <w:t xml:space="preserve"> compared to the original RPM</w:t>
        </w:r>
      </w:ins>
      <w:ins w:id="116"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17" w:author="Wikowsky, Addie J" w:date="2019-07-07T21:29:00Z">
        <w:r>
          <w:lastRenderedPageBreak/>
          <w:t xml:space="preserve">To evaluate the relations in these tasks, </w:t>
        </w:r>
      </w:ins>
      <w:r w:rsidR="00856D02" w:rsidRPr="00856D02">
        <w:t xml:space="preserve">Conway </w:t>
      </w:r>
      <w:ins w:id="118" w:author="Wikowsky, Addie J" w:date="2019-07-06T00:11:00Z">
        <w:r w:rsidR="00D97F59">
          <w:t>and colleagues</w:t>
        </w:r>
        <w:r w:rsidR="00D97F59" w:rsidRPr="00856D02">
          <w:t xml:space="preserve"> </w:t>
        </w:r>
      </w:ins>
      <w:r w:rsidR="00856D02" w:rsidRPr="00856D02">
        <w:t>(2002)</w:t>
      </w:r>
      <w:ins w:id="119"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20"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21" w:author="Wikowsky, Addie J" w:date="2019-07-06T00:11:00Z">
        <w:r w:rsidR="00D97F59">
          <w:t>and colleagues</w:t>
        </w:r>
        <w:r w:rsidR="00D97F59" w:rsidRPr="00856D02">
          <w:t xml:space="preserve"> </w:t>
        </w:r>
      </w:ins>
      <w:r w:rsidRPr="00856D02">
        <w:t xml:space="preserve">(1981) looked at the same idea of expertise, but </w:t>
      </w:r>
      <w:del w:id="122" w:author="Wikowsky, Addie J" w:date="2019-07-07T21:29:00Z">
        <w:r w:rsidRPr="00856D02" w:rsidDel="00C2002B">
          <w:delText xml:space="preserve">with </w:delText>
        </w:r>
      </w:del>
      <w:ins w:id="123"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24"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25"/>
      <w:del w:id="126"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25"/>
        <w:r w:rsidR="00FF28DA" w:rsidDel="00D97F59">
          <w:rPr>
            <w:rStyle w:val="CommentReference"/>
          </w:rPr>
          <w:commentReference w:id="125"/>
        </w:r>
        <w:r w:rsidRPr="00856D02" w:rsidDel="00D97F59">
          <w:delText>. They</w:delText>
        </w:r>
      </w:del>
      <w:ins w:id="127" w:author="Wikowsky, Addie J" w:date="2019-07-06T00:17:00Z">
        <w:r w:rsidR="00D97F59">
          <w:t xml:space="preserve">Working memory, </w:t>
        </w:r>
      </w:ins>
      <w:ins w:id="128" w:author="Wikowsky, Addie J" w:date="2019-07-07T21:30:00Z">
        <w:r w:rsidR="00C2002B">
          <w:rPr>
            <w:i/>
            <w:iCs/>
          </w:rPr>
          <w:t>gF</w:t>
        </w:r>
      </w:ins>
      <w:ins w:id="129" w:author="Wikowsky, Addie J" w:date="2019-07-06T00:17:00Z">
        <w:r w:rsidR="00D97F59">
          <w:t>, and expertise</w:t>
        </w:r>
      </w:ins>
      <w:r w:rsidRPr="00856D02">
        <w:t xml:space="preserve"> each play </w:t>
      </w:r>
      <w:del w:id="130" w:author="Wikowsky, Addie J" w:date="2019-07-07T21:35:00Z">
        <w:r w:rsidRPr="00856D02" w:rsidDel="006679DF">
          <w:delText>an important part</w:delText>
        </w:r>
      </w:del>
      <w:ins w:id="131" w:author="Wikowsky, Addie J" w:date="2019-07-07T21:35:00Z">
        <w:r w:rsidR="006679DF">
          <w:t>a role</w:t>
        </w:r>
      </w:ins>
      <w:r w:rsidRPr="00856D02">
        <w:t xml:space="preserve"> in how we view the world around us and evaluate everyday situations. Shelton </w:t>
      </w:r>
      <w:ins w:id="132"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33"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1702C17F" w:rsidR="00F93E7B" w:rsidRDefault="00856D02" w:rsidP="00C076BC">
      <w:pPr>
        <w:spacing w:line="480" w:lineRule="auto"/>
        <w:ind w:firstLine="720"/>
        <w:rPr>
          <w:b/>
        </w:rPr>
        <w:pPrChange w:id="134" w:author="Wikowsky, Addie J" w:date="2019-07-15T22:20:00Z">
          <w:pPr/>
        </w:pPrChange>
      </w:pPr>
      <w:r w:rsidRPr="00856D02">
        <w:tab/>
        <w:t xml:space="preserve">Taking in these ideas and theories, </w:t>
      </w:r>
      <w:ins w:id="135"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36" w:author="Wikowsky, Addie J" w:date="2019-07-07T21:33:00Z">
        <w:r w:rsidRPr="00856D02" w:rsidDel="006679DF">
          <w:delText>WM</w:delText>
        </w:r>
      </w:del>
      <w:r w:rsidRPr="00856D02">
        <w:t xml:space="preserve">, </w:t>
      </w:r>
      <w:r w:rsidRPr="00856D02">
        <w:rPr>
          <w:i/>
          <w:iCs/>
        </w:rPr>
        <w:t>gF</w:t>
      </w:r>
      <w:r w:rsidRPr="00856D02">
        <w:t>, and expertis</w:t>
      </w:r>
      <w:ins w:id="137" w:author="Wikowsky, Addie J" w:date="2019-07-06T00:18:00Z">
        <w:r w:rsidR="00D97F59">
          <w:t>e correlate with one an</w:t>
        </w:r>
      </w:ins>
      <w:ins w:id="138" w:author="Wikowsky, Addie J" w:date="2019-07-06T00:19:00Z">
        <w:r w:rsidR="00D97F59">
          <w:t>other</w:t>
        </w:r>
      </w:ins>
      <w:r w:rsidRPr="00856D02">
        <w:t xml:space="preserve">. There have been multiple studies on </w:t>
      </w:r>
      <w:r w:rsidR="006679DF">
        <w:t>working memory</w:t>
      </w:r>
      <w:r w:rsidR="006679DF" w:rsidRPr="00856D02">
        <w:t xml:space="preserve"> </w:t>
      </w:r>
      <w:del w:id="139"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40" w:author="Wikowsky, Addie J" w:date="2019-07-06T00:20:00Z">
        <w:r w:rsidR="000672FA">
          <w:t>There also seems to be a gap in literature</w:t>
        </w:r>
      </w:ins>
      <w:ins w:id="141" w:author="Wikowsky, Addie J" w:date="2019-07-06T00:21:00Z">
        <w:r w:rsidR="000672FA">
          <w:t xml:space="preserve"> on how fluid intelligence and expertise interact. </w:t>
        </w:r>
      </w:ins>
      <w:ins w:id="142"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43" w:author="Wikowsky, Addie J" w:date="2019-07-07T21:36:00Z">
        <w:r w:rsidR="006679DF">
          <w:rPr>
            <w:bCs/>
          </w:rPr>
          <w:t xml:space="preserve">The researchers believe that if those who have higher working memory scores and higher fluid intelligence scores, will then demonstrate greater expertise. </w:t>
        </w:r>
      </w:ins>
      <w:ins w:id="144" w:author="Wikowsky, Addie J" w:date="2019-07-06T00:19:00Z">
        <w:r w:rsidR="000672FA">
          <w:t>This study will also look at the relationship between working memory and fluid intelligence to confirm the relationship</w:t>
        </w:r>
      </w:ins>
      <w:ins w:id="145" w:author="Wikowsky, Addie J" w:date="2019-07-06T00:20:00Z">
        <w:r w:rsidR="000672FA">
          <w:t xml:space="preserve">, as others have found </w:t>
        </w:r>
        <w:r w:rsidR="000672FA">
          <w:rPr>
            <w:bCs/>
          </w:rPr>
          <w:t>(Conway et al., 2002;</w:t>
        </w:r>
      </w:ins>
      <w:ins w:id="146" w:author="Wikowsky, Addie J" w:date="2019-07-07T14:02:00Z">
        <w:r w:rsidR="00570658">
          <w:rPr>
            <w:bCs/>
          </w:rPr>
          <w:t xml:space="preserve"> </w:t>
        </w:r>
      </w:ins>
      <w:ins w:id="147"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ins w:id="148" w:author="Wikowsky, Addie J" w:date="2019-07-15T22:19:00Z">
        <w:r w:rsidR="00C076BC">
          <w:t xml:space="preserve">The purpose of the present study is to examine the relationship among working memory, </w:t>
        </w:r>
        <w:r w:rsidR="00C076BC">
          <w:rPr>
            <w:i/>
            <w:iCs/>
          </w:rPr>
          <w:t>gF</w:t>
        </w:r>
        <w:r w:rsidR="00C076BC">
          <w:t xml:space="preserve">, </w:t>
        </w:r>
      </w:ins>
      <w:ins w:id="149" w:author="Wikowsky, Addie J" w:date="2019-07-15T22:20:00Z">
        <w:r w:rsidR="00C076BC">
          <w:t xml:space="preserve">and expertise as measured by the AOSPAN, APM, and using a typing test or foreign language placement exam on college students enrolled in an introductory or upper level psychology course. </w:t>
        </w:r>
      </w:ins>
      <w:bookmarkStart w:id="150" w:name="_GoBack"/>
      <w:bookmarkEnd w:id="150"/>
      <w:r w:rsidR="00F93E7B">
        <w:rPr>
          <w:b/>
        </w:rPr>
        <w:br w:type="page"/>
      </w:r>
      <w:commentRangeStart w:id="151"/>
      <w:commentRangeStart w:id="152"/>
      <w:commentRangeStart w:id="153"/>
      <w:commentRangeEnd w:id="151"/>
      <w:r w:rsidR="00BD185C">
        <w:rPr>
          <w:rStyle w:val="CommentReference"/>
        </w:rPr>
        <w:commentReference w:id="151"/>
      </w:r>
      <w:commentRangeEnd w:id="152"/>
      <w:r w:rsidR="00395A3D">
        <w:rPr>
          <w:rStyle w:val="CommentReference"/>
        </w:rPr>
        <w:commentReference w:id="152"/>
      </w:r>
      <w:commentRangeEnd w:id="153"/>
      <w:r w:rsidR="0033189E">
        <w:rPr>
          <w:rStyle w:val="CommentReference"/>
        </w:rPr>
        <w:commentReference w:id="153"/>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54"/>
      <w:commentRangeStart w:id="155"/>
      <w:ins w:id="156" w:author="Wikowsky, Addie J" w:date="2019-07-07T20:42:00Z">
        <w:r w:rsidR="00C1662F">
          <w:t>If any of</w:t>
        </w:r>
      </w:ins>
      <w:r w:rsidRPr="00856D02">
        <w:t xml:space="preserve"> the participant</w:t>
      </w:r>
      <w:ins w:id="157" w:author="Wikowsky, Addie J" w:date="2019-07-07T20:42:00Z">
        <w:r w:rsidR="00C1662F">
          <w:t>s</w:t>
        </w:r>
      </w:ins>
      <w:r w:rsidRPr="00856D02">
        <w:t xml:space="preserve"> had taken two years</w:t>
      </w:r>
      <w:commentRangeEnd w:id="154"/>
      <w:r w:rsidR="00840B0A">
        <w:rPr>
          <w:rStyle w:val="CommentReference"/>
        </w:rPr>
        <w:commentReference w:id="154"/>
      </w:r>
      <w:r w:rsidRPr="00856D02">
        <w:t xml:space="preserve"> of French, German, or Spanish</w:t>
      </w:r>
      <w:ins w:id="158"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55"/>
      <w:r w:rsidR="00FF28DA">
        <w:rPr>
          <w:rStyle w:val="CommentReference"/>
        </w:rPr>
        <w:commentReference w:id="155"/>
      </w:r>
      <w:r w:rsidRPr="00856D02">
        <w:t>.</w:t>
      </w:r>
      <w:ins w:id="159"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60"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61"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162"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63"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64"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65" w:author="Wikowsky, Addie J" w:date="2019-07-06T23:33:00Z">
        <w:r w:rsidR="00395A3D">
          <w:t xml:space="preserve">. There were multiple choices of typing tests prompts to choose from, the participants were instructed to choose the </w:t>
        </w:r>
      </w:ins>
      <w:r w:rsidRPr="00856D02">
        <w:t>“Rules of Baseball”</w:t>
      </w:r>
      <w:ins w:id="166"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67"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68"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69"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w:t>
      </w:r>
      <w:commentRangeStart w:id="170"/>
      <w:r w:rsidRPr="00856D02">
        <w:t xml:space="preserve">This task was </w:t>
      </w:r>
      <w:del w:id="171" w:author="Wikowsky, Addie J" w:date="2019-07-07T20:44:00Z">
        <w:r w:rsidRPr="00856D02" w:rsidDel="00C1662F">
          <w:delText xml:space="preserve">part </w:delText>
        </w:r>
      </w:del>
      <w:ins w:id="172" w:author="Wikowsky, Addie J" w:date="2019-07-07T20:43:00Z">
        <w:r w:rsidR="00C1662F">
          <w:t xml:space="preserve">to offer something </w:t>
        </w:r>
      </w:ins>
      <w:ins w:id="173" w:author="Wikowsky, Addie J" w:date="2019-07-07T20:44:00Z">
        <w:r w:rsidR="00C1662F">
          <w:t>besides typing as a form of</w:t>
        </w:r>
      </w:ins>
      <w:del w:id="174" w:author="Wikowsky, Addie J" w:date="2019-07-07T20:43:00Z">
        <w:r w:rsidRPr="00856D02" w:rsidDel="00C1662F">
          <w:delText xml:space="preserve">of the experimental </w:delText>
        </w:r>
      </w:del>
      <w:del w:id="175" w:author="Wikowsky, Addie J" w:date="2019-07-07T20:44:00Z">
        <w:r w:rsidRPr="00856D02" w:rsidDel="00C1662F">
          <w:delText>design for</w:delText>
        </w:r>
      </w:del>
      <w:r w:rsidRPr="00856D02">
        <w:t xml:space="preserve"> expertise</w:t>
      </w:r>
      <w:ins w:id="176" w:author="Wikowsky, Addie J" w:date="2019-07-07T20:44:00Z">
        <w:r w:rsidR="00C1662F">
          <w:t xml:space="preserve"> besides typing</w:t>
        </w:r>
      </w:ins>
      <w:commentRangeEnd w:id="170"/>
      <w:ins w:id="177" w:author="Wikowsky, Addie J" w:date="2019-07-15T12:55:00Z">
        <w:r w:rsidR="0033189E">
          <w:rPr>
            <w:rStyle w:val="CommentReference"/>
          </w:rPr>
          <w:commentReference w:id="170"/>
        </w:r>
      </w:ins>
      <w:r w:rsidRPr="00856D02">
        <w:t>. Participants would sign up for the foreign language portion</w:t>
      </w:r>
      <w:ins w:id="178" w:author="Wikowsky, Addie J" w:date="2019-07-07T20:44:00Z">
        <w:r w:rsidR="00C1662F">
          <w:t xml:space="preserve"> </w:t>
        </w:r>
        <w:commentRangeStart w:id="179"/>
        <w:r w:rsidR="00C1662F">
          <w:t>of their own will</w:t>
        </w:r>
      </w:ins>
      <w:commentRangeEnd w:id="179"/>
      <w:ins w:id="180" w:author="Wikowsky, Addie J" w:date="2019-07-15T12:56:00Z">
        <w:r w:rsidR="0033189E">
          <w:rPr>
            <w:rStyle w:val="CommentReference"/>
          </w:rPr>
          <w:commentReference w:id="179"/>
        </w:r>
      </w:ins>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81"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82"/>
      <w:r w:rsidRPr="00856D02">
        <w:t xml:space="preserve">all </w:t>
      </w:r>
      <w:ins w:id="183" w:author="Wikowsky, Addie J" w:date="2019-07-06T23:35:00Z">
        <w:r w:rsidR="00395A3D">
          <w:t xml:space="preserve">listed combinations </w:t>
        </w:r>
      </w:ins>
      <w:del w:id="184" w:author="Wikowsky, Addie J" w:date="2019-07-06T23:35:00Z">
        <w:r w:rsidRPr="00856D02" w:rsidDel="00395A3D">
          <w:delText xml:space="preserve">combinations </w:delText>
        </w:r>
        <w:commentRangeEnd w:id="182"/>
        <w:r w:rsidR="00CB3C95" w:rsidDel="00395A3D">
          <w:rPr>
            <w:rStyle w:val="CommentReference"/>
          </w:rPr>
          <w:commentReference w:id="182"/>
        </w:r>
      </w:del>
      <w:r w:rsidRPr="00856D02">
        <w:t xml:space="preserve">had been </w:t>
      </w:r>
      <w:ins w:id="185" w:author="Wikowsky, Addie J" w:date="2019-07-06T23:35:00Z">
        <w:r w:rsidR="00395A3D">
          <w:t>completed by the participants</w:t>
        </w:r>
        <w:r w:rsidR="00395A3D" w:rsidRPr="00856D02">
          <w:t xml:space="preserve"> </w:t>
        </w:r>
      </w:ins>
      <w:r w:rsidRPr="00856D02">
        <w:t>and the experimenter started over</w:t>
      </w:r>
      <w:ins w:id="186" w:author="Wikowsky, Addie J" w:date="2019-07-06T23:35:00Z">
        <w:r w:rsidR="00395A3D">
          <w:t xml:space="preserve"> (</w:t>
        </w:r>
      </w:ins>
      <w:ins w:id="187" w:author="Wikowsky, Addie J" w:date="2019-07-07T22:03:00Z">
        <w:r w:rsidR="00EF7398">
          <w:t>Table 1 and Table 2</w:t>
        </w:r>
      </w:ins>
      <w:ins w:id="188"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189"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190"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191"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192" w:author="Wikowsky, Addie J" w:date="2019-07-06T22:45:00Z">
        <w:r w:rsidR="00B760E2">
          <w:rPr>
            <w:bCs/>
            <w:iCs/>
          </w:rPr>
          <w:t>The math accuracy of the AOSPAN</w:t>
        </w:r>
      </w:ins>
      <w:ins w:id="193"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194"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195"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196" w:author="Wikowsky, Addie J" w:date="2019-07-06T22:41:00Z">
        <w:r>
          <w:rPr>
            <w:bCs/>
            <w:iCs/>
          </w:rPr>
          <w:t>3</w:t>
        </w:r>
      </w:ins>
      <w:r w:rsidR="00856D02" w:rsidRPr="00856D02">
        <w:rPr>
          <w:bCs/>
          <w:iCs/>
        </w:rPr>
        <w:t xml:space="preserve">, with </w:t>
      </w:r>
      <w:ins w:id="197" w:author="Wikowsky, Addie J" w:date="2019-07-06T22:48:00Z">
        <w:r w:rsidR="00B760E2">
          <w:rPr>
            <w:bCs/>
            <w:iCs/>
          </w:rPr>
          <w:t>a range of 13-</w:t>
        </w:r>
      </w:ins>
      <w:ins w:id="198"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199" w:author="Wikowsky, Addie J" w:date="2019-07-06T22:41:00Z">
        <w:r>
          <w:rPr>
            <w:bCs/>
            <w:iCs/>
          </w:rPr>
          <w:t>1</w:t>
        </w:r>
      </w:ins>
      <w:ins w:id="200"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201" w:author="Wikowsky, Addie J" w:date="2019-07-06T22:41:00Z">
        <w:r>
          <w:rPr>
            <w:bCs/>
            <w:iCs/>
          </w:rPr>
          <w:t>6</w:t>
        </w:r>
      </w:ins>
      <w:ins w:id="202" w:author="Wikowsky, Addie J" w:date="2019-07-06T22:45:00Z">
        <w:r w:rsidR="00B760E2">
          <w:rPr>
            <w:bCs/>
            <w:iCs/>
          </w:rPr>
          <w:t>.17</w:t>
        </w:r>
      </w:ins>
      <w:r w:rsidR="00856D02" w:rsidRPr="00856D02">
        <w:rPr>
          <w:bCs/>
          <w:iCs/>
        </w:rPr>
        <w:t xml:space="preserve">, with the highest score of 26 and a lowest score of </w:t>
      </w:r>
      <w:ins w:id="203" w:author="Wikowsky, Addie J" w:date="2019-07-06T23:04:00Z">
        <w:r w:rsidR="00AF2E72">
          <w:rPr>
            <w:bCs/>
            <w:iCs/>
          </w:rPr>
          <w:t>3</w:t>
        </w:r>
      </w:ins>
      <w:r w:rsidR="00856D02" w:rsidRPr="00856D02">
        <w:rPr>
          <w:bCs/>
          <w:iCs/>
        </w:rPr>
        <w:t>.</w:t>
      </w:r>
      <w:ins w:id="204" w:author="Wikowsky, Addie J" w:date="2019-07-06T23:06:00Z">
        <w:r w:rsidR="002B6B34">
          <w:rPr>
            <w:bCs/>
            <w:iCs/>
          </w:rPr>
          <w:t xml:space="preserve"> </w:t>
        </w:r>
      </w:ins>
      <w:ins w:id="205" w:author="Wikowsky, Addie J" w:date="2019-07-06T22:49:00Z">
        <w:r w:rsidR="00B760E2">
          <w:rPr>
            <w:bCs/>
            <w:iCs/>
          </w:rPr>
          <w:t>There were six participants (</w:t>
        </w:r>
      </w:ins>
      <w:ins w:id="206" w:author="Wikowsky, Addie J" w:date="2019-07-06T22:50:00Z">
        <w:r w:rsidR="00B760E2">
          <w:rPr>
            <w:bCs/>
            <w:i/>
          </w:rPr>
          <w:t>N</w:t>
        </w:r>
        <w:r w:rsidR="00B760E2">
          <w:rPr>
            <w:bCs/>
            <w:iCs/>
          </w:rPr>
          <w:t xml:space="preserve"> = 6) who completed the foreign language placement exams. </w:t>
        </w:r>
      </w:ins>
      <w:ins w:id="207" w:author="Wikowsky, Addie J" w:date="2019-07-07T21:38:00Z">
        <w:r w:rsidR="006679DF">
          <w:rPr>
            <w:bCs/>
            <w:iCs/>
          </w:rPr>
          <w:t>One participant</w:t>
        </w:r>
      </w:ins>
      <w:ins w:id="208" w:author="Wikowsky, Addie J" w:date="2019-07-06T22:50:00Z">
        <w:r w:rsidR="00B760E2">
          <w:rPr>
            <w:bCs/>
            <w:iCs/>
          </w:rPr>
          <w:t xml:space="preserve"> </w:t>
        </w:r>
      </w:ins>
      <w:ins w:id="209" w:author="Wikowsky, Addie J" w:date="2019-07-07T21:38:00Z">
        <w:r w:rsidR="006679DF">
          <w:rPr>
            <w:bCs/>
            <w:iCs/>
          </w:rPr>
          <w:t>completed</w:t>
        </w:r>
      </w:ins>
      <w:ins w:id="210" w:author="Wikowsky, Addie J" w:date="2019-07-06T22:50:00Z">
        <w:r w:rsidR="00B760E2">
          <w:rPr>
            <w:bCs/>
            <w:iCs/>
          </w:rPr>
          <w:t xml:space="preserve"> the French placement exam</w:t>
        </w:r>
      </w:ins>
      <w:ins w:id="211" w:author="Wikowsky, Addie J" w:date="2019-07-06T22:51:00Z">
        <w:r w:rsidR="00B760E2">
          <w:rPr>
            <w:bCs/>
            <w:iCs/>
          </w:rPr>
          <w:t>, one</w:t>
        </w:r>
      </w:ins>
      <w:ins w:id="212" w:author="Wikowsky, Addie J" w:date="2019-07-07T21:38:00Z">
        <w:r w:rsidR="006679DF">
          <w:rPr>
            <w:bCs/>
            <w:iCs/>
          </w:rPr>
          <w:t xml:space="preserve"> participant</w:t>
        </w:r>
      </w:ins>
      <w:ins w:id="213" w:author="Wikowsky, Addie J" w:date="2019-07-06T22:51:00Z">
        <w:r w:rsidR="00B760E2">
          <w:rPr>
            <w:bCs/>
            <w:iCs/>
          </w:rPr>
          <w:t xml:space="preserve"> </w:t>
        </w:r>
      </w:ins>
      <w:ins w:id="214" w:author="Wikowsky, Addie J" w:date="2019-07-07T21:38:00Z">
        <w:r w:rsidR="006679DF">
          <w:rPr>
            <w:bCs/>
            <w:iCs/>
          </w:rPr>
          <w:t>completed</w:t>
        </w:r>
      </w:ins>
      <w:ins w:id="215" w:author="Wikowsky, Addie J" w:date="2019-07-06T22:51:00Z">
        <w:r w:rsidR="00B760E2">
          <w:rPr>
            <w:bCs/>
            <w:iCs/>
          </w:rPr>
          <w:t xml:space="preserve"> the German placement exam</w:t>
        </w:r>
      </w:ins>
      <w:ins w:id="216" w:author="Wikowsky, Addie J" w:date="2019-07-07T21:38:00Z">
        <w:r w:rsidR="006679DF">
          <w:rPr>
            <w:bCs/>
            <w:iCs/>
          </w:rPr>
          <w:t xml:space="preserve">, and four participants </w:t>
        </w:r>
      </w:ins>
      <w:ins w:id="217" w:author="Wikowsky, Addie J" w:date="2019-07-07T21:39:00Z">
        <w:r w:rsidR="006679DF">
          <w:rPr>
            <w:bCs/>
            <w:iCs/>
          </w:rPr>
          <w:t>completed</w:t>
        </w:r>
      </w:ins>
      <w:ins w:id="218" w:author="Wikowsky, Addie J" w:date="2019-07-07T21:38:00Z">
        <w:r w:rsidR="006679DF">
          <w:rPr>
            <w:bCs/>
            <w:iCs/>
          </w:rPr>
          <w:t xml:space="preserve"> the Spanish placement</w:t>
        </w:r>
      </w:ins>
      <w:ins w:id="219" w:author="Wikowsky, Addie J" w:date="2019-07-06T22:51:00Z">
        <w:r w:rsidR="00B760E2">
          <w:rPr>
            <w:bCs/>
            <w:iCs/>
          </w:rPr>
          <w:t xml:space="preserve">. For the French placement </w:t>
        </w:r>
        <w:proofErr w:type="gramStart"/>
        <w:r w:rsidR="00B760E2">
          <w:rPr>
            <w:bCs/>
            <w:iCs/>
          </w:rPr>
          <w:t>exam</w:t>
        </w:r>
      </w:ins>
      <w:proofErr w:type="gramEnd"/>
      <w:ins w:id="220" w:author="Wikowsky, Addie J" w:date="2019-07-07T21:40:00Z">
        <w:r w:rsidR="006679DF">
          <w:rPr>
            <w:bCs/>
            <w:iCs/>
          </w:rPr>
          <w:t xml:space="preserve"> the</w:t>
        </w:r>
      </w:ins>
      <w:ins w:id="221" w:author="Wikowsky, Addie J" w:date="2019-07-06T22:51:00Z">
        <w:r w:rsidR="00B760E2">
          <w:rPr>
            <w:bCs/>
            <w:iCs/>
          </w:rPr>
          <w:t xml:space="preserve"> participant</w:t>
        </w:r>
      </w:ins>
      <w:ins w:id="222" w:author="Wikowsky, Addie J" w:date="2019-07-07T21:40:00Z">
        <w:r w:rsidR="006679DF">
          <w:rPr>
            <w:bCs/>
            <w:iCs/>
          </w:rPr>
          <w:t xml:space="preserve"> </w:t>
        </w:r>
      </w:ins>
      <w:ins w:id="223" w:author="Wikowsky, Addie J" w:date="2019-07-06T22:51:00Z">
        <w:r w:rsidR="00B760E2">
          <w:rPr>
            <w:bCs/>
            <w:iCs/>
          </w:rPr>
          <w:t>scored 32 points.</w:t>
        </w:r>
      </w:ins>
      <w:ins w:id="224" w:author="Wikowsky, Addie J" w:date="2019-07-07T21:39:00Z">
        <w:r w:rsidR="006679DF">
          <w:rPr>
            <w:bCs/>
            <w:iCs/>
          </w:rPr>
          <w:t xml:space="preserve"> For</w:t>
        </w:r>
      </w:ins>
      <w:ins w:id="225" w:author="Wikowsky, Addie J" w:date="2019-07-06T22:51:00Z">
        <w:r w:rsidR="00B760E2">
          <w:rPr>
            <w:bCs/>
            <w:iCs/>
          </w:rPr>
          <w:t xml:space="preserve"> </w:t>
        </w:r>
      </w:ins>
      <w:ins w:id="226"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participant scored 238 points</w:t>
        </w:r>
      </w:ins>
      <w:ins w:id="227" w:author="Wikowsky, Addie J" w:date="2019-07-07T21:40:00Z">
        <w:r w:rsidR="006679DF">
          <w:rPr>
            <w:bCs/>
            <w:iCs/>
          </w:rPr>
          <w:t>.</w:t>
        </w:r>
      </w:ins>
      <w:ins w:id="228" w:author="Wikowsky, Addie J" w:date="2019-07-07T21:39:00Z">
        <w:r w:rsidR="006679DF">
          <w:rPr>
            <w:bCs/>
            <w:iCs/>
          </w:rPr>
          <w:t xml:space="preserve"> </w:t>
        </w:r>
      </w:ins>
      <w:ins w:id="229" w:author="Wikowsky, Addie J" w:date="2019-07-06T22:52:00Z">
        <w:r w:rsidR="00B760E2">
          <w:rPr>
            <w:bCs/>
            <w:iCs/>
          </w:rPr>
          <w:t xml:space="preserve">Lastly, </w:t>
        </w:r>
      </w:ins>
      <w:ins w:id="230" w:author="Wikowsky, Addie J" w:date="2019-07-07T21:39:00Z">
        <w:r w:rsidR="006679DF">
          <w:rPr>
            <w:bCs/>
            <w:iCs/>
          </w:rPr>
          <w:t xml:space="preserve">the Spanish placement exam participants points </w:t>
        </w:r>
      </w:ins>
      <w:ins w:id="231" w:author="Wikowsky, Addie J" w:date="2019-07-07T21:40:00Z">
        <w:r w:rsidR="006679DF">
          <w:rPr>
            <w:bCs/>
            <w:iCs/>
          </w:rPr>
          <w:t xml:space="preserve">scored </w:t>
        </w:r>
      </w:ins>
      <w:ins w:id="232" w:author="Wikowsky, Addie J" w:date="2019-07-07T21:39:00Z">
        <w:r w:rsidR="006679DF">
          <w:rPr>
            <w:bCs/>
            <w:iCs/>
          </w:rPr>
          <w:t>are: 160, 152, 141, 851</w:t>
        </w:r>
      </w:ins>
      <w:ins w:id="233" w:author="Wikowsky, Addie J" w:date="2019-07-06T22:52:00Z">
        <w:r w:rsidR="00B760E2">
          <w:rPr>
            <w:bCs/>
            <w:iCs/>
          </w:rPr>
          <w:t>. All of these resulted in entering the introductory course for their second language</w:t>
        </w:r>
      </w:ins>
      <w:ins w:id="234" w:author="Wikowsky, Addie J" w:date="2019-07-06T22:53:00Z">
        <w:r w:rsidR="00B760E2">
          <w:rPr>
            <w:bCs/>
            <w:iCs/>
          </w:rPr>
          <w:t xml:space="preserve">, with the exception of the Spanish placement exam participant who scored </w:t>
        </w:r>
      </w:ins>
      <w:ins w:id="235" w:author="Wikowsky, Addie J" w:date="2019-07-06T22:54:00Z">
        <w:r w:rsidR="00B760E2">
          <w:rPr>
            <w:bCs/>
            <w:iCs/>
          </w:rPr>
          <w:t>an</w:t>
        </w:r>
      </w:ins>
      <w:ins w:id="236"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37" w:author="Wikowsky, Addie J" w:date="2019-07-06T22:56:00Z">
        <w:r>
          <w:rPr>
            <w:bCs/>
            <w:iCs/>
          </w:rPr>
          <w:t xml:space="preserve">An exploratory analysis was done to see how the means and </w:t>
        </w:r>
      </w:ins>
      <w:ins w:id="238" w:author="Wikowsky, Addie J" w:date="2019-07-06T22:57:00Z">
        <w:r>
          <w:rPr>
            <w:bCs/>
            <w:iCs/>
          </w:rPr>
          <w:t xml:space="preserve">standard deviations would differ had all participants been included in the results for descriptive statistics. </w:t>
        </w:r>
      </w:ins>
      <w:ins w:id="239" w:author="Wikowsky, Addie J" w:date="2019-07-06T22:58:00Z">
        <w:r>
          <w:rPr>
            <w:bCs/>
            <w:iCs/>
          </w:rPr>
          <w:t>There was a total of 48 participants (</w:t>
        </w:r>
        <w:r>
          <w:rPr>
            <w:bCs/>
            <w:i/>
            <w:iCs/>
          </w:rPr>
          <w:t>N</w:t>
        </w:r>
        <w:r>
          <w:rPr>
            <w:bCs/>
          </w:rPr>
          <w:t xml:space="preserve"> = 48)</w:t>
        </w:r>
      </w:ins>
      <w:ins w:id="240" w:author="Wikowsky, Addie J" w:date="2019-07-06T23:02:00Z">
        <w:r>
          <w:rPr>
            <w:bCs/>
          </w:rPr>
          <w:t xml:space="preserve"> who completed the tasks</w:t>
        </w:r>
      </w:ins>
      <w:ins w:id="241" w:author="Wikowsky, Addie J" w:date="2019-07-06T22:58:00Z">
        <w:r>
          <w:rPr>
            <w:bCs/>
          </w:rPr>
          <w:t xml:space="preserve">. </w:t>
        </w:r>
      </w:ins>
      <w:ins w:id="242"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43" w:author="Wikowsky, Addie J" w:date="2019-07-06T23:00:00Z">
        <w:r>
          <w:rPr>
            <w:bCs/>
          </w:rPr>
          <w:t>The AOSPAN scores also dec</w:t>
        </w:r>
      </w:ins>
      <w:ins w:id="244" w:author="Wikowsky, Addie J" w:date="2019-07-06T23:01:00Z">
        <w:r>
          <w:rPr>
            <w:bCs/>
          </w:rPr>
          <w:t xml:space="preserve">reased </w:t>
        </w:r>
      </w:ins>
      <w:ins w:id="245" w:author="Wikowsky, Addie J" w:date="2019-07-06T23:04:00Z">
        <w:r>
          <w:rPr>
            <w:bCs/>
          </w:rPr>
          <w:t>(</w:t>
        </w:r>
      </w:ins>
      <w:ins w:id="246" w:author="Wikowsky, Addie J" w:date="2019-07-06T23:01:00Z">
        <w:r>
          <w:rPr>
            <w:bCs/>
            <w:i/>
            <w:iCs/>
          </w:rPr>
          <w:t>M</w:t>
        </w:r>
        <w:r>
          <w:rPr>
            <w:bCs/>
          </w:rPr>
          <w:t xml:space="preserve"> = 48.09, </w:t>
        </w:r>
        <w:r>
          <w:rPr>
            <w:bCs/>
            <w:i/>
            <w:iCs/>
          </w:rPr>
          <w:t>SD</w:t>
        </w:r>
        <w:r>
          <w:rPr>
            <w:bCs/>
          </w:rPr>
          <w:t xml:space="preserve"> = 16.71</w:t>
        </w:r>
      </w:ins>
      <w:ins w:id="247" w:author="Wikowsky, Addie J" w:date="2019-07-06T23:04:00Z">
        <w:r>
          <w:rPr>
            <w:bCs/>
          </w:rPr>
          <w:t>)</w:t>
        </w:r>
      </w:ins>
      <w:ins w:id="248" w:author="Wikowsky, Addie J" w:date="2019-07-06T23:01:00Z">
        <w:r>
          <w:rPr>
            <w:bCs/>
          </w:rPr>
          <w:t xml:space="preserve">. </w:t>
        </w:r>
      </w:ins>
      <w:ins w:id="249" w:author="Wikowsky, Addie J" w:date="2019-07-06T23:03:00Z">
        <w:r>
          <w:rPr>
            <w:bCs/>
          </w:rPr>
          <w:t>As a result, the</w:t>
        </w:r>
      </w:ins>
      <w:ins w:id="250" w:author="Wikowsky, Addie J" w:date="2019-07-06T23:01:00Z">
        <w:r>
          <w:rPr>
            <w:bCs/>
          </w:rPr>
          <w:t xml:space="preserve"> math accuracy also decreased </w:t>
        </w:r>
      </w:ins>
      <w:ins w:id="251" w:author="Wikowsky, Addie J" w:date="2019-07-06T23:03:00Z">
        <w:r>
          <w:rPr>
            <w:bCs/>
          </w:rPr>
          <w:t>on the AOSPAN as</w:t>
        </w:r>
      </w:ins>
      <w:ins w:id="252" w:author="Wikowsky, Addie J" w:date="2019-07-06T23:01:00Z">
        <w:r>
          <w:rPr>
            <w:bCs/>
          </w:rPr>
          <w:t xml:space="preserve"> a result of </w:t>
        </w:r>
      </w:ins>
      <w:ins w:id="253" w:author="Wikowsky, Addie J" w:date="2019-07-06T23:03:00Z">
        <w:r>
          <w:rPr>
            <w:bCs/>
          </w:rPr>
          <w:t>examining</w:t>
        </w:r>
      </w:ins>
      <w:ins w:id="254" w:author="Wikowsky, Addie J" w:date="2019-07-06T23:01:00Z">
        <w:r>
          <w:rPr>
            <w:bCs/>
          </w:rPr>
          <w:t xml:space="preserve"> all participants </w:t>
        </w:r>
      </w:ins>
      <w:ins w:id="255" w:author="Wikowsky, Addie J" w:date="2019-07-06T23:03:00Z">
        <w:r>
          <w:rPr>
            <w:bCs/>
          </w:rPr>
          <w:t>(</w:t>
        </w:r>
      </w:ins>
      <w:ins w:id="256" w:author="Wikowsky, Addie J" w:date="2019-07-06T23:01:00Z">
        <w:r>
          <w:rPr>
            <w:bCs/>
            <w:i/>
            <w:iCs/>
          </w:rPr>
          <w:t>M</w:t>
        </w:r>
        <w:r>
          <w:rPr>
            <w:bCs/>
          </w:rPr>
          <w:t xml:space="preserve"> = 87.09,</w:t>
        </w:r>
      </w:ins>
      <w:ins w:id="257" w:author="Wikowsky, Addie J" w:date="2019-07-06T23:02:00Z">
        <w:r>
          <w:rPr>
            <w:bCs/>
          </w:rPr>
          <w:t xml:space="preserve"> </w:t>
        </w:r>
        <w:r>
          <w:rPr>
            <w:bCs/>
            <w:i/>
            <w:iCs/>
          </w:rPr>
          <w:t>SD</w:t>
        </w:r>
        <w:r>
          <w:rPr>
            <w:bCs/>
          </w:rPr>
          <w:t xml:space="preserve"> = 13.31</w:t>
        </w:r>
      </w:ins>
      <w:ins w:id="258" w:author="Wikowsky, Addie J" w:date="2019-07-06T23:03:00Z">
        <w:r>
          <w:rPr>
            <w:bCs/>
          </w:rPr>
          <w:t>)</w:t>
        </w:r>
      </w:ins>
      <w:ins w:id="259"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60"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61"/>
      <w:commentRangeStart w:id="262"/>
      <w:commentRangeStart w:id="263"/>
      <w:r w:rsidRPr="00856D02">
        <w:rPr>
          <w:bCs/>
          <w:i/>
          <w:iCs/>
        </w:rPr>
        <w:t>r</w:t>
      </w:r>
      <w:r w:rsidRPr="00856D02">
        <w:rPr>
          <w:bCs/>
        </w:rPr>
        <w:t xml:space="preserve"> = .5</w:t>
      </w:r>
      <w:ins w:id="264" w:author="Wikowsky, Addie J" w:date="2019-07-06T23:06:00Z">
        <w:r w:rsidR="002B6B34">
          <w:rPr>
            <w:bCs/>
          </w:rPr>
          <w:t>0</w:t>
        </w:r>
      </w:ins>
      <w:r w:rsidRPr="00856D02">
        <w:rPr>
          <w:bCs/>
        </w:rPr>
        <w:t xml:space="preserve">. </w:t>
      </w:r>
      <w:commentRangeEnd w:id="261"/>
      <w:r w:rsidR="00860F24">
        <w:rPr>
          <w:rStyle w:val="CommentReference"/>
        </w:rPr>
        <w:commentReference w:id="261"/>
      </w:r>
      <w:commentRangeEnd w:id="262"/>
      <w:r w:rsidR="00307D32">
        <w:rPr>
          <w:rStyle w:val="CommentReference"/>
        </w:rPr>
        <w:commentReference w:id="262"/>
      </w:r>
      <w:commentRangeEnd w:id="263"/>
      <w:r w:rsidR="004C459C">
        <w:rPr>
          <w:rStyle w:val="CommentReference"/>
        </w:rPr>
        <w:commentReference w:id="263"/>
      </w:r>
      <w:r w:rsidRPr="00856D02">
        <w:rPr>
          <w:bCs/>
        </w:rPr>
        <w:t>95% CI [.</w:t>
      </w:r>
      <w:ins w:id="265" w:author="Wikowsky, Addie J" w:date="2019-07-06T23:06:00Z">
        <w:r w:rsidR="002B6B34">
          <w:rPr>
            <w:bCs/>
          </w:rPr>
          <w:t>24</w:t>
        </w:r>
      </w:ins>
      <w:r w:rsidRPr="00856D02">
        <w:rPr>
          <w:bCs/>
        </w:rPr>
        <w:t>, .7</w:t>
      </w:r>
      <w:ins w:id="266"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67"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68"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69" w:author="Wikowsky, Addie J" w:date="2019-07-06T23:08:00Z">
        <w:r w:rsidR="002B6B34">
          <w:rPr>
            <w:bCs/>
          </w:rPr>
          <w:t>19</w:t>
        </w:r>
      </w:ins>
      <w:r w:rsidRPr="00856D02">
        <w:rPr>
          <w:bCs/>
        </w:rPr>
        <w:t>, 95% CI [-.</w:t>
      </w:r>
      <w:ins w:id="270" w:author="Wikowsky, Addie J" w:date="2019-07-06T23:08:00Z">
        <w:r w:rsidR="002B6B34">
          <w:rPr>
            <w:bCs/>
          </w:rPr>
          <w:t>11</w:t>
        </w:r>
      </w:ins>
      <w:r w:rsidRPr="00856D02">
        <w:rPr>
          <w:bCs/>
        </w:rPr>
        <w:t>, .</w:t>
      </w:r>
      <w:ins w:id="271" w:author="Wikowsky, Addie J" w:date="2019-07-06T23:08:00Z">
        <w:r w:rsidR="002B6B34">
          <w:rPr>
            <w:bCs/>
          </w:rPr>
          <w:t>47</w:t>
        </w:r>
      </w:ins>
      <w:r w:rsidRPr="00856D02">
        <w:rPr>
          <w:bCs/>
        </w:rPr>
        <w:t xml:space="preserve">], </w:t>
      </w:r>
      <w:r w:rsidRPr="00856D02">
        <w:rPr>
          <w:bCs/>
          <w:i/>
          <w:iCs/>
        </w:rPr>
        <w:t>p</w:t>
      </w:r>
      <w:r w:rsidRPr="00856D02">
        <w:rPr>
          <w:bCs/>
        </w:rPr>
        <w:t xml:space="preserve"> = .</w:t>
      </w:r>
      <w:ins w:id="272"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73"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74" w:author="Wikowsky, Addie J" w:date="2019-07-06T23:09:00Z">
        <w:r w:rsidR="002B6B34">
          <w:rPr>
            <w:bCs/>
          </w:rPr>
          <w:t>3</w:t>
        </w:r>
      </w:ins>
      <w:r w:rsidRPr="00856D02">
        <w:rPr>
          <w:bCs/>
        </w:rPr>
        <w:t>, 95% CI [-.0</w:t>
      </w:r>
      <w:ins w:id="275"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76"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77" w:author="Wikowsky, Addie J" w:date="2019-07-06T23:10:00Z">
        <w:r w:rsidR="002B6B34">
          <w:rPr>
            <w:bCs/>
          </w:rPr>
          <w:t>05</w:t>
        </w:r>
      </w:ins>
      <w:ins w:id="278" w:author="Wikowsky, Addie J" w:date="2019-07-06T23:47:00Z">
        <w:r w:rsidR="007B24E1">
          <w:rPr>
            <w:bCs/>
          </w:rPr>
          <w:t xml:space="preserve"> (Fig</w:t>
        </w:r>
      </w:ins>
      <w:ins w:id="279" w:author="Wikowsky, Addie J" w:date="2019-07-06T23:48:00Z">
        <w:r w:rsidR="007B24E1">
          <w:rPr>
            <w:bCs/>
          </w:rPr>
          <w:t>ure 12</w:t>
        </w:r>
      </w:ins>
      <w:ins w:id="280"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81" w:author="Wikowsky, Addie J" w:date="2019-07-06T23:11:00Z">
        <w:r w:rsidR="002B6B34">
          <w:t>0</w:t>
        </w:r>
      </w:ins>
      <w:r w:rsidRPr="00856D02">
        <w:t xml:space="preserve">) = </w:t>
      </w:r>
      <w:ins w:id="282"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83" w:author="Wikowsky, Addie J" w:date="2019-07-06T23:11:00Z">
        <w:r w:rsidR="002B6B34">
          <w:t>2</w:t>
        </w:r>
      </w:ins>
      <w:ins w:id="284"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85"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86"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87"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88"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289"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290"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291"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292"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293"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294"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295" w:author="Wikowsky, Addie J" w:date="2019-07-07T21:44:00Z"/>
          <w:bCs/>
        </w:rPr>
      </w:pPr>
      <w:r w:rsidRPr="00856D02">
        <w:tab/>
        <w:t xml:space="preserve">First, we replicated the correlation between working memory and fluid intelligence showing </w:t>
      </w:r>
      <w:commentRangeStart w:id="296"/>
      <w:commentRangeStart w:id="297"/>
      <w:r w:rsidRPr="00856D02">
        <w:rPr>
          <w:i/>
          <w:iCs/>
        </w:rPr>
        <w:t xml:space="preserve">r = </w:t>
      </w:r>
      <w:r w:rsidRPr="007E49AD">
        <w:t>.</w:t>
      </w:r>
      <w:proofErr w:type="gramStart"/>
      <w:r w:rsidRPr="007E49AD">
        <w:t>5</w:t>
      </w:r>
      <w:ins w:id="298" w:author="Wikowsky, Addie J" w:date="2019-07-06T23:21:00Z">
        <w:r w:rsidR="007E49AD" w:rsidRPr="007E49AD">
          <w:t>0</w:t>
        </w:r>
      </w:ins>
      <w:ins w:id="299"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300" w:author="Wikowsky, Addie J" w:date="2019-07-06T23:22:00Z">
        <w:r w:rsidR="007E49AD">
          <w:t>9</w:t>
        </w:r>
      </w:ins>
      <w:r w:rsidRPr="00856D02">
        <w:t xml:space="preserve"> </w:t>
      </w:r>
      <w:commentRangeEnd w:id="296"/>
      <w:r w:rsidR="00860F24">
        <w:rPr>
          <w:rStyle w:val="CommentReference"/>
        </w:rPr>
        <w:commentReference w:id="296"/>
      </w:r>
      <w:commentRangeEnd w:id="297"/>
      <w:r w:rsidR="00EF7398">
        <w:rPr>
          <w:rStyle w:val="CommentReference"/>
        </w:rPr>
        <w:commentReference w:id="297"/>
      </w:r>
      <w:r w:rsidRPr="00856D02">
        <w:t>controlling for math scores.</w:t>
      </w:r>
      <w:ins w:id="301" w:author="Wikowsky, Addie J" w:date="2019-07-07T21:55:00Z">
        <w:r w:rsidR="00EF7398">
          <w:t xml:space="preserve"> This </w:t>
        </w:r>
      </w:ins>
      <w:ins w:id="302" w:author="Wikowsky, Addie J" w:date="2019-07-07T21:56:00Z">
        <w:r w:rsidR="00EF7398">
          <w:t>demonstrates</w:t>
        </w:r>
      </w:ins>
      <w:ins w:id="303" w:author="Wikowsky, Addie J" w:date="2019-07-07T21:55:00Z">
        <w:r w:rsidR="00EF7398">
          <w:t xml:space="preserve"> that the relationship is positi</w:t>
        </w:r>
      </w:ins>
      <w:ins w:id="304"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305"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306"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307"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74B12C2D" w:rsidR="00856D02" w:rsidRDefault="00F62DE7" w:rsidP="00F62DE7">
      <w:pPr>
        <w:spacing w:line="480" w:lineRule="auto"/>
        <w:ind w:firstLine="720"/>
        <w:rPr>
          <w:bCs/>
        </w:rPr>
      </w:pPr>
      <w:commentRangeStart w:id="308"/>
      <w:ins w:id="309" w:author="Wikowsky, Addie J" w:date="2019-07-07T21:44:00Z">
        <w:r>
          <w:rPr>
            <w:bCs/>
          </w:rPr>
          <w:t xml:space="preserve">An additional reason for these low correlations between the </w:t>
        </w:r>
      </w:ins>
      <w:ins w:id="310"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311"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312" w:author="Wikowsky, Addie J" w:date="2019-07-07T21:47:00Z">
        <w:r>
          <w:rPr>
            <w:bCs/>
          </w:rPr>
          <w:t xml:space="preserve"> using </w:t>
        </w:r>
      </w:ins>
      <w:ins w:id="313" w:author="Wikowsky, Addie J" w:date="2019-07-07T21:46:00Z">
        <w:r>
          <w:rPr>
            <w:bCs/>
          </w:rPr>
          <w:t xml:space="preserve">chess or physics, </w:t>
        </w:r>
      </w:ins>
      <w:proofErr w:type="gramStart"/>
      <w:ins w:id="314" w:author="Wikowsky, Addie J" w:date="2019-07-07T21:47:00Z">
        <w:r>
          <w:rPr>
            <w:bCs/>
          </w:rPr>
          <w:t>this correlations</w:t>
        </w:r>
        <w:proofErr w:type="gramEnd"/>
        <w:r>
          <w:rPr>
            <w:bCs/>
          </w:rPr>
          <w:t xml:space="preserve"> could have been stronger or significant. </w:t>
        </w:r>
      </w:ins>
      <w:commentRangeEnd w:id="308"/>
      <w:ins w:id="315" w:author="Wikowsky, Addie J" w:date="2019-07-15T12:57:00Z">
        <w:r w:rsidR="0033189E">
          <w:rPr>
            <w:rStyle w:val="CommentReference"/>
          </w:rPr>
          <w:commentReference w:id="308"/>
        </w:r>
      </w:ins>
      <w:r w:rsidR="00856D02" w:rsidRPr="00856D02">
        <w:rPr>
          <w:bCs/>
        </w:rPr>
        <w:t xml:space="preserve">Future directions of the study </w:t>
      </w:r>
      <w:commentRangeStart w:id="316"/>
      <w:r w:rsidR="00856D02" w:rsidRPr="00856D02">
        <w:rPr>
          <w:bCs/>
        </w:rPr>
        <w:t xml:space="preserve">would be </w:t>
      </w:r>
      <w:commentRangeEnd w:id="316"/>
      <w:r w:rsidR="00860F24">
        <w:rPr>
          <w:rStyle w:val="CommentReference"/>
        </w:rPr>
        <w:commentReference w:id="316"/>
      </w:r>
      <w:r w:rsidR="00856D02" w:rsidRPr="00856D02">
        <w:rPr>
          <w:bCs/>
        </w:rPr>
        <w:t xml:space="preserve">to replicate this experiment again with a larger sample size, </w:t>
      </w:r>
      <w:ins w:id="317" w:author="Wikowsky, Addie J" w:date="2019-07-07T21:48:00Z">
        <w:r>
          <w:rPr>
            <w:bCs/>
          </w:rPr>
          <w:t>a different</w:t>
        </w:r>
      </w:ins>
      <w:r w:rsidR="00856D02" w:rsidRPr="00856D02">
        <w:rPr>
          <w:bCs/>
        </w:rPr>
        <w:t xml:space="preserve"> form of expertise</w:t>
      </w:r>
      <w:ins w:id="318" w:author="Wikowsky, Addie J" w:date="2019-07-07T21:48:00Z">
        <w:r>
          <w:rPr>
            <w:bCs/>
          </w:rPr>
          <w:t xml:space="preserve"> (secondary language, chess, or physics)</w:t>
        </w:r>
      </w:ins>
      <w:r w:rsidR="00856D02" w:rsidRPr="00856D02">
        <w:rPr>
          <w:bCs/>
        </w:rPr>
        <w:t xml:space="preserve"> and examine the results. The original </w:t>
      </w:r>
      <w:ins w:id="319" w:author="Wikowsky, Addie J" w:date="2019-07-07T21:49:00Z">
        <w:r>
          <w:rPr>
            <w:bCs/>
          </w:rPr>
          <w:t>correlations in this study</w:t>
        </w:r>
        <w:r w:rsidRPr="00856D02">
          <w:rPr>
            <w:bCs/>
          </w:rPr>
          <w:t xml:space="preserve"> </w:t>
        </w:r>
      </w:ins>
      <w:r w:rsidR="00856D02" w:rsidRPr="00856D02">
        <w:rPr>
          <w:bCs/>
        </w:rPr>
        <w:t xml:space="preserve">showed a </w:t>
      </w:r>
      <w:ins w:id="320"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21" w:author="Wikowsky, Addie J" w:date="2019-07-07T21:49:00Z">
        <w:r>
          <w:rPr>
            <w:bCs/>
          </w:rPr>
          <w:t>0</w:t>
        </w:r>
      </w:ins>
      <w:r w:rsidR="00856D02" w:rsidRPr="00856D02">
        <w:rPr>
          <w:bCs/>
        </w:rPr>
        <w:t xml:space="preserve">. </w:t>
      </w:r>
      <w:ins w:id="322" w:author="Wikowsky, Addie J" w:date="2019-07-07T21:51:00Z">
        <w:r>
          <w:rPr>
            <w:bCs/>
          </w:rPr>
          <w:t>The</w:t>
        </w:r>
      </w:ins>
      <w:r w:rsidR="00856D02" w:rsidRPr="00856D02">
        <w:rPr>
          <w:bCs/>
        </w:rPr>
        <w:t xml:space="preserve"> typing test </w:t>
      </w:r>
      <w:ins w:id="323"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24"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25"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26"/>
      <w:commentRangeStart w:id="327"/>
      <w:r w:rsidR="00856D02" w:rsidRPr="00856D02">
        <w:rPr>
          <w:bCs/>
        </w:rPr>
        <w:t xml:space="preserve">perfectly </w:t>
      </w:r>
      <w:commentRangeEnd w:id="326"/>
      <w:r w:rsidR="00860F24">
        <w:rPr>
          <w:rStyle w:val="CommentReference"/>
        </w:rPr>
        <w:commentReference w:id="326"/>
      </w:r>
      <w:commentRangeEnd w:id="327"/>
      <w:r w:rsidR="00395A3D">
        <w:rPr>
          <w:rStyle w:val="CommentReference"/>
        </w:rPr>
        <w:commentReference w:id="327"/>
      </w:r>
      <w:r w:rsidR="00856D02" w:rsidRPr="00856D02">
        <w:rPr>
          <w:bCs/>
        </w:rPr>
        <w:t>correlated</w:t>
      </w:r>
      <w:ins w:id="328"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29" w:author="Wikowsky, Addie J" w:date="2019-07-06T23:26:00Z">
        <w:r w:rsidR="007E49AD">
          <w:rPr>
            <w:bCs/>
          </w:rPr>
          <w:t>focuses on knowledge and application</w:t>
        </w:r>
      </w:ins>
      <w:r w:rsidR="00856D02" w:rsidRPr="00856D02">
        <w:rPr>
          <w:bCs/>
        </w:rPr>
        <w:t xml:space="preserve">, </w:t>
      </w:r>
      <w:commentRangeStart w:id="330"/>
      <w:commentRangeStart w:id="331"/>
      <w:r w:rsidR="00856D02" w:rsidRPr="00856D02">
        <w:rPr>
          <w:bCs/>
        </w:rPr>
        <w:t xml:space="preserve">instead of </w:t>
      </w:r>
      <w:ins w:id="332" w:author="Wikowsky, Addie J" w:date="2019-07-06T23:26:00Z">
        <w:r w:rsidR="007E49AD">
          <w:rPr>
            <w:bCs/>
          </w:rPr>
          <w:t xml:space="preserve">just </w:t>
        </w:r>
      </w:ins>
      <w:r w:rsidR="00856D02" w:rsidRPr="00856D02">
        <w:rPr>
          <w:bCs/>
        </w:rPr>
        <w:t>typing</w:t>
      </w:r>
      <w:commentRangeEnd w:id="330"/>
      <w:r w:rsidR="00CB3C95">
        <w:rPr>
          <w:rStyle w:val="CommentReference"/>
        </w:rPr>
        <w:commentReference w:id="330"/>
      </w:r>
      <w:commentRangeEnd w:id="331"/>
      <w:r w:rsidR="00EF7398">
        <w:rPr>
          <w:rStyle w:val="CommentReference"/>
        </w:rPr>
        <w:commentReference w:id="331"/>
      </w:r>
      <w:r w:rsidR="00856D02" w:rsidRPr="00856D02">
        <w:rPr>
          <w:bCs/>
        </w:rPr>
        <w:t xml:space="preserve">, </w:t>
      </w:r>
      <w:commentRangeStart w:id="333"/>
      <w:r w:rsidR="00856D02" w:rsidRPr="00856D02">
        <w:rPr>
          <w:bCs/>
        </w:rPr>
        <w:t xml:space="preserve">could make a difference and make this a stronger </w:t>
      </w:r>
      <w:commentRangeStart w:id="334"/>
      <w:commentRangeStart w:id="335"/>
      <w:r w:rsidR="00856D02" w:rsidRPr="00856D02">
        <w:rPr>
          <w:bCs/>
        </w:rPr>
        <w:t>correlation</w:t>
      </w:r>
      <w:commentRangeEnd w:id="334"/>
      <w:r w:rsidR="00860F24">
        <w:rPr>
          <w:rStyle w:val="CommentReference"/>
        </w:rPr>
        <w:commentReference w:id="334"/>
      </w:r>
      <w:commentRangeEnd w:id="335"/>
      <w:r w:rsidR="00EF7398">
        <w:rPr>
          <w:rStyle w:val="CommentReference"/>
        </w:rPr>
        <w:commentReference w:id="335"/>
      </w:r>
      <w:r w:rsidR="00856D02" w:rsidRPr="00856D02">
        <w:rPr>
          <w:bCs/>
        </w:rPr>
        <w:t xml:space="preserve">. </w:t>
      </w:r>
      <w:commentRangeEnd w:id="333"/>
      <w:r w:rsidR="0033189E">
        <w:rPr>
          <w:rStyle w:val="CommentReference"/>
        </w:rPr>
        <w:commentReference w:id="333"/>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336"/>
      <w:del w:id="337" w:author="Wikowsky, Addie J" w:date="2019-07-06T23:28:00Z">
        <w:r w:rsidR="00F93E7B" w:rsidDel="00395A3D">
          <w:rPr>
            <w:bCs/>
          </w:rPr>
          <w:delText>All research is important and should be constantly adapted for the field of psychology</w:delText>
        </w:r>
      </w:del>
      <w:ins w:id="338" w:author="Wikowsky, Addie J" w:date="2019-07-06T23:28:00Z">
        <w:r w:rsidR="00395A3D">
          <w:rPr>
            <w:bCs/>
          </w:rPr>
          <w:t>Psychology research is always adapting to new technology and ideas</w:t>
        </w:r>
      </w:ins>
      <w:r w:rsidR="00F93E7B">
        <w:rPr>
          <w:bCs/>
        </w:rPr>
        <w:t xml:space="preserve">. </w:t>
      </w:r>
      <w:ins w:id="339" w:author="Wikowsky, Addie J" w:date="2019-07-06T23:27:00Z">
        <w:r w:rsidR="00395A3D">
          <w:rPr>
            <w:bCs/>
          </w:rPr>
          <w:t>Ou</w:t>
        </w:r>
      </w:ins>
      <w:ins w:id="340" w:author="Wikowsky, Addie J" w:date="2019-07-06T23:28:00Z">
        <w:r w:rsidR="00395A3D">
          <w:rPr>
            <w:bCs/>
          </w:rPr>
          <w:t>r</w:t>
        </w:r>
      </w:ins>
      <w:ins w:id="341" w:author="Wikowsky, Addie J" w:date="2019-07-06T23:27:00Z">
        <w:r w:rsidR="00395A3D">
          <w:rPr>
            <w:bCs/>
          </w:rPr>
          <w:t xml:space="preserve"> understanding of w</w:t>
        </w:r>
      </w:ins>
      <w:r w:rsidR="00F93E7B">
        <w:rPr>
          <w:bCs/>
        </w:rPr>
        <w:t xml:space="preserve">orking memory, </w:t>
      </w:r>
      <w:ins w:id="342"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336"/>
      <w:r w:rsidR="0033189E">
        <w:rPr>
          <w:rStyle w:val="CommentReference"/>
        </w:rPr>
        <w:commentReference w:id="336"/>
      </w:r>
      <w:r w:rsidR="00F93E7B">
        <w:rPr>
          <w:bCs/>
        </w:rPr>
        <w:t xml:space="preserve">. Although our only significant finding was </w:t>
      </w:r>
      <w:ins w:id="343"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344"/>
      <w:r w:rsidR="008B7900">
        <w:rPr>
          <w:bCs/>
        </w:rPr>
        <w:t xml:space="preserve">Whereas they may also find expertise relates to different areas of intelligence besides fluid intelligence. </w:t>
      </w:r>
      <w:commentRangeEnd w:id="344"/>
      <w:r w:rsidR="0033189E">
        <w:rPr>
          <w:rStyle w:val="CommentReference"/>
        </w:rPr>
        <w:commentReference w:id="344"/>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45"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46" w:author="Wikowsky, Addie J" w:date="2019-07-07T14:04:00Z">
        <w:r w:rsidRPr="00570658">
          <w:t>Bors</w:t>
        </w:r>
        <w:proofErr w:type="spellEnd"/>
        <w:r w:rsidRPr="00570658">
          <w:t xml:space="preserve">, D. A., &amp; Stokes, T. L. (1998). Raven's </w:t>
        </w:r>
      </w:ins>
      <w:ins w:id="347" w:author="Wikowsky, Addie J" w:date="2019-07-07T14:06:00Z">
        <w:r>
          <w:t>a</w:t>
        </w:r>
      </w:ins>
      <w:ins w:id="348" w:author="Wikowsky, Addie J" w:date="2019-07-07T14:04:00Z">
        <w:r w:rsidRPr="00570658">
          <w:t xml:space="preserve">dvanced </w:t>
        </w:r>
      </w:ins>
      <w:ins w:id="349" w:author="Wikowsky, Addie J" w:date="2019-07-07T14:07:00Z">
        <w:r>
          <w:t>p</w:t>
        </w:r>
      </w:ins>
      <w:ins w:id="350" w:author="Wikowsky, Addie J" w:date="2019-07-07T14:04:00Z">
        <w:r w:rsidRPr="00570658">
          <w:t xml:space="preserve">rogressive </w:t>
        </w:r>
      </w:ins>
      <w:ins w:id="351" w:author="Wikowsky, Addie J" w:date="2019-07-07T14:07:00Z">
        <w:r>
          <w:t>m</w:t>
        </w:r>
      </w:ins>
      <w:ins w:id="352"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53"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54" w:author="Wikowsky, Addie J" w:date="2019-07-07T14:00:00Z"/>
        </w:rPr>
      </w:pPr>
      <w:del w:id="355"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56"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57"/>
      <w:commentRangeStart w:id="358"/>
      <w:r w:rsidRPr="00856D02">
        <w:t xml:space="preserve">Scott </w:t>
      </w:r>
      <w:commentRangeEnd w:id="357"/>
      <w:r w:rsidR="00CB3C95">
        <w:rPr>
          <w:rStyle w:val="CommentReference"/>
        </w:rPr>
        <w:commentReference w:id="357"/>
      </w:r>
      <w:commentRangeEnd w:id="358"/>
      <w:r w:rsidR="00011CFB">
        <w:rPr>
          <w:rStyle w:val="CommentReference"/>
        </w:rPr>
        <w:commentReference w:id="358"/>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59" w:author="Wikowsky, Addie J" w:date="2019-07-07T14:14:00Z">
        <w:r w:rsidRPr="00EB3757">
          <w:lastRenderedPageBreak/>
          <w:t>Conway, A.</w:t>
        </w:r>
      </w:ins>
      <w:ins w:id="360" w:author="Wikowsky, Addie J" w:date="2019-07-07T14:15:00Z">
        <w:r w:rsidRPr="00EB3757">
          <w:t xml:space="preserve"> </w:t>
        </w:r>
      </w:ins>
      <w:ins w:id="361" w:author="Wikowsky, Addie J" w:date="2019-07-07T14:14:00Z">
        <w:r w:rsidRPr="00EB3757">
          <w:t>R.</w:t>
        </w:r>
      </w:ins>
      <w:ins w:id="362" w:author="Wikowsky, Addie J" w:date="2019-07-07T14:15:00Z">
        <w:r w:rsidRPr="00EB3757">
          <w:t xml:space="preserve"> </w:t>
        </w:r>
      </w:ins>
      <w:ins w:id="363" w:author="Wikowsky, Addie J" w:date="2019-07-07T14:14:00Z">
        <w:r w:rsidRPr="00EB3757">
          <w:t>A., Kane, M.</w:t>
        </w:r>
      </w:ins>
      <w:ins w:id="364" w:author="Wikowsky, Addie J" w:date="2019-07-07T14:15:00Z">
        <w:r w:rsidRPr="00EB3757">
          <w:t xml:space="preserve"> </w:t>
        </w:r>
      </w:ins>
      <w:ins w:id="365" w:author="Wikowsky, Addie J" w:date="2019-07-07T14:14:00Z">
        <w:r w:rsidRPr="00EB3757">
          <w:t>J., Bunting, M.</w:t>
        </w:r>
      </w:ins>
      <w:ins w:id="366" w:author="Wikowsky, Addie J" w:date="2019-07-07T14:15:00Z">
        <w:r w:rsidRPr="00EB3757">
          <w:t xml:space="preserve"> </w:t>
        </w:r>
      </w:ins>
      <w:ins w:id="367" w:author="Wikowsky, Addie J" w:date="2019-07-07T14:14:00Z">
        <w:r w:rsidRPr="00EB3757">
          <w:t>F.</w:t>
        </w:r>
      </w:ins>
      <w:ins w:id="368" w:author="Wikowsky, Addie J" w:date="2019-07-07T14:15:00Z">
        <w:r w:rsidRPr="00EB3757">
          <w:t xml:space="preserve">, Hambrick, D. Z., Wilhelm, O., Engle, R. W., </w:t>
        </w:r>
      </w:ins>
      <w:ins w:id="369" w:author="Wikowsky, Addie J" w:date="2019-07-07T14:14:00Z">
        <w:r w:rsidRPr="00EB3757">
          <w:t>(2005)</w:t>
        </w:r>
      </w:ins>
      <w:ins w:id="370" w:author="Wikowsky, Addie J" w:date="2019-07-07T14:16:00Z">
        <w:r w:rsidRPr="00EB3757">
          <w:t xml:space="preserve">. </w:t>
        </w:r>
        <w:r w:rsidRPr="00EB3757">
          <w:rPr>
            <w:lang w:val="en"/>
          </w:rPr>
          <w:t>Working memory span tasks: A methodological review and user’s guide</w:t>
        </w:r>
        <w:r>
          <w:rPr>
            <w:lang w:val="en"/>
          </w:rPr>
          <w:t xml:space="preserve">. </w:t>
        </w:r>
      </w:ins>
      <w:ins w:id="371" w:author="Wikowsky, Addie J" w:date="2019-07-07T14:14:00Z">
        <w:r w:rsidRPr="00EB3757">
          <w:rPr>
            <w:i/>
            <w:iCs/>
          </w:rPr>
          <w:t>Psychonomic Bulletin &amp; Review 12</w:t>
        </w:r>
      </w:ins>
      <w:ins w:id="372" w:author="Wikowsky, Addie J" w:date="2019-07-07T14:16:00Z">
        <w:r>
          <w:t>(5),</w:t>
        </w:r>
      </w:ins>
      <w:ins w:id="373" w:author="Wikowsky, Addie J" w:date="2019-07-07T14:14:00Z">
        <w:r w:rsidRPr="00EB3757">
          <w:t xml:space="preserve"> 769</w:t>
        </w:r>
      </w:ins>
      <w:ins w:id="374" w:author="Wikowsky, Addie J" w:date="2019-07-07T14:16:00Z">
        <w:r>
          <w:t>-786</w:t>
        </w:r>
      </w:ins>
      <w:ins w:id="375" w:author="Wikowsky, Addie J" w:date="2019-07-07T14:17:00Z">
        <w:r>
          <w:t xml:space="preserve">. doi: </w:t>
        </w:r>
      </w:ins>
      <w:ins w:id="376"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77"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78"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79" w:author="Wikowsky, Addie J" w:date="2019-07-07T21:16:00Z">
        <w:r w:rsidR="007743E4">
          <w:t>,</w:t>
        </w:r>
      </w:ins>
      <w:ins w:id="380" w:author="Wikowsky, Addie J" w:date="2019-07-07T14:06:00Z">
        <w:r w:rsidRPr="00570658">
          <w:t xml:space="preserve"> (2018). What </w:t>
        </w:r>
      </w:ins>
      <w:ins w:id="381" w:author="Wikowsky, Addie J" w:date="2019-07-07T14:07:00Z">
        <w:r>
          <w:t>d</w:t>
        </w:r>
      </w:ins>
      <w:ins w:id="382" w:author="Wikowsky, Addie J" w:date="2019-07-07T14:06:00Z">
        <w:r w:rsidRPr="00570658">
          <w:t>oes the </w:t>
        </w:r>
        <w:r w:rsidRPr="00570658">
          <w:rPr>
            <w:i/>
            <w:iCs/>
          </w:rPr>
          <w:t>n</w:t>
        </w:r>
        <w:r w:rsidRPr="00570658">
          <w:t xml:space="preserve">-Back </w:t>
        </w:r>
      </w:ins>
      <w:ins w:id="383" w:author="Wikowsky, Addie J" w:date="2019-07-07T14:07:00Z">
        <w:r>
          <w:t>t</w:t>
        </w:r>
      </w:ins>
      <w:ins w:id="384" w:author="Wikowsky, Addie J" w:date="2019-07-07T14:06:00Z">
        <w:r w:rsidRPr="00570658">
          <w:t xml:space="preserve">ask </w:t>
        </w:r>
      </w:ins>
      <w:ins w:id="385" w:author="Wikowsky, Addie J" w:date="2019-07-07T14:07:00Z">
        <w:r>
          <w:t>m</w:t>
        </w:r>
      </w:ins>
      <w:ins w:id="386" w:author="Wikowsky, Addie J" w:date="2019-07-07T14:06:00Z">
        <w:r w:rsidRPr="00570658">
          <w:t xml:space="preserve">easure as </w:t>
        </w:r>
      </w:ins>
      <w:ins w:id="387" w:author="Wikowsky, Addie J" w:date="2019-07-07T14:07:00Z">
        <w:r>
          <w:t>w</w:t>
        </w:r>
      </w:ins>
      <w:ins w:id="388" w:author="Wikowsky, Addie J" w:date="2019-07-07T14:06:00Z">
        <w:r w:rsidRPr="00570658">
          <w:t xml:space="preserve">e </w:t>
        </w:r>
      </w:ins>
      <w:ins w:id="389" w:author="Wikowsky, Addie J" w:date="2019-07-07T14:07:00Z">
        <w:r>
          <w:t>g</w:t>
        </w:r>
      </w:ins>
      <w:ins w:id="390" w:author="Wikowsky, Addie J" w:date="2019-07-07T14:06:00Z">
        <w:r w:rsidRPr="00570658">
          <w:t xml:space="preserve">et </w:t>
        </w:r>
      </w:ins>
      <w:ins w:id="391" w:author="Wikowsky, Addie J" w:date="2019-07-07T14:07:00Z">
        <w:r>
          <w:t>o</w:t>
        </w:r>
      </w:ins>
      <w:ins w:id="392" w:author="Wikowsky, Addie J" w:date="2019-07-07T14:06:00Z">
        <w:r w:rsidRPr="00570658">
          <w:t xml:space="preserve">lder? Relations </w:t>
        </w:r>
      </w:ins>
      <w:ins w:id="393" w:author="Wikowsky, Addie J" w:date="2019-07-07T14:07:00Z">
        <w:r>
          <w:t>b</w:t>
        </w:r>
      </w:ins>
      <w:ins w:id="394" w:author="Wikowsky, Addie J" w:date="2019-07-07T14:06:00Z">
        <w:r w:rsidRPr="00570658">
          <w:t xml:space="preserve">etween </w:t>
        </w:r>
      </w:ins>
      <w:ins w:id="395" w:author="Wikowsky, Addie J" w:date="2019-07-07T14:07:00Z">
        <w:r>
          <w:t>w</w:t>
        </w:r>
      </w:ins>
      <w:ins w:id="396" w:author="Wikowsky, Addie J" w:date="2019-07-07T14:06:00Z">
        <w:r w:rsidRPr="00570658">
          <w:t>orking-</w:t>
        </w:r>
      </w:ins>
      <w:ins w:id="397" w:author="Wikowsky, Addie J" w:date="2019-07-07T14:07:00Z">
        <w:r>
          <w:t>m</w:t>
        </w:r>
      </w:ins>
      <w:ins w:id="398" w:author="Wikowsky, Addie J" w:date="2019-07-07T14:06:00Z">
        <w:r w:rsidRPr="00570658">
          <w:t xml:space="preserve">emory </w:t>
        </w:r>
      </w:ins>
      <w:ins w:id="399" w:author="Wikowsky, Addie J" w:date="2019-07-07T14:07:00Z">
        <w:r>
          <w:t>m</w:t>
        </w:r>
      </w:ins>
      <w:ins w:id="400" w:author="Wikowsky, Addie J" w:date="2019-07-07T14:06:00Z">
        <w:r w:rsidRPr="00570658">
          <w:t xml:space="preserve">easures and </w:t>
        </w:r>
      </w:ins>
      <w:ins w:id="401" w:author="Wikowsky, Addie J" w:date="2019-07-07T14:07:00Z">
        <w:r>
          <w:t>o</w:t>
        </w:r>
      </w:ins>
      <w:ins w:id="402" w:author="Wikowsky, Addie J" w:date="2019-07-07T14:06:00Z">
        <w:r w:rsidRPr="00570658">
          <w:t xml:space="preserve">ther </w:t>
        </w:r>
      </w:ins>
      <w:ins w:id="403" w:author="Wikowsky, Addie J" w:date="2019-07-07T14:07:00Z">
        <w:r>
          <w:t>c</w:t>
        </w:r>
      </w:ins>
      <w:ins w:id="404" w:author="Wikowsky, Addie J" w:date="2019-07-07T14:06:00Z">
        <w:r w:rsidRPr="00570658">
          <w:t xml:space="preserve">ognitive </w:t>
        </w:r>
      </w:ins>
      <w:ins w:id="405" w:author="Wikowsky, Addie J" w:date="2019-07-07T14:07:00Z">
        <w:r>
          <w:t>f</w:t>
        </w:r>
      </w:ins>
      <w:ins w:id="406" w:author="Wikowsky, Addie J" w:date="2019-07-07T14:06:00Z">
        <w:r w:rsidRPr="00570658">
          <w:t xml:space="preserve">unctions </w:t>
        </w:r>
      </w:ins>
      <w:ins w:id="407" w:author="Wikowsky, Addie J" w:date="2019-07-07T14:07:00Z">
        <w:r>
          <w:t>a</w:t>
        </w:r>
      </w:ins>
      <w:ins w:id="408" w:author="Wikowsky, Addie J" w:date="2019-07-07T14:06:00Z">
        <w:r w:rsidRPr="00570658">
          <w:t xml:space="preserve">cross the </w:t>
        </w:r>
      </w:ins>
      <w:ins w:id="409" w:author="Wikowsky, Addie J" w:date="2019-07-07T14:07:00Z">
        <w:r>
          <w:t>l</w:t>
        </w:r>
      </w:ins>
      <w:ins w:id="410" w:author="Wikowsky, Addie J" w:date="2019-07-07T14:06:00Z">
        <w:r w:rsidRPr="00570658">
          <w:t>ifespan. </w:t>
        </w:r>
        <w:r w:rsidRPr="00570658">
          <w:rPr>
            <w:i/>
            <w:iCs/>
          </w:rPr>
          <w:t xml:space="preserve">Frontiers </w:t>
        </w:r>
        <w:proofErr w:type="spellStart"/>
        <w:r w:rsidRPr="00570658">
          <w:rPr>
            <w:i/>
            <w:iCs/>
          </w:rPr>
          <w:t>in</w:t>
        </w:r>
      </w:ins>
      <w:ins w:id="411" w:author="Wikowsky, Addie J" w:date="2019-07-07T14:07:00Z">
        <w:r>
          <w:rPr>
            <w:i/>
            <w:iCs/>
          </w:rPr>
          <w:t>P</w:t>
        </w:r>
      </w:ins>
      <w:ins w:id="412"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413" w:author="Wikowsky, Addie J" w:date="2019-07-07T14:01:00Z"/>
        </w:rPr>
      </w:pPr>
      <w:del w:id="414"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415"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416"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417" w:author="Wikowsky, Addie J" w:date="2019-07-07T14:01:00Z"/>
        </w:rPr>
      </w:pPr>
      <w:del w:id="418"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419" w:author="Wikowsky, Addie J" w:date="2019-07-07T14:10:00Z"/>
        </w:rPr>
      </w:pPr>
      <w:proofErr w:type="spellStart"/>
      <w:ins w:id="420"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421" w:author="Wikowsky, Addie J" w:date="2019-07-07T14:02:00Z"/>
        </w:rPr>
      </w:pPr>
      <w:del w:id="422"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23" w:author="Wikowsky, Addie J" w:date="2019-07-07T14:02:00Z"/>
        </w:rPr>
      </w:pPr>
      <w:del w:id="424"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25" w:author="Wikowsky, Addie J" w:date="2019-07-07T14:02:00Z"/>
        </w:rPr>
      </w:pPr>
      <w:del w:id="426"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27" w:author="Wikowsky, Addie J" w:date="2019-07-07T14:03:00Z"/>
        </w:rPr>
      </w:pPr>
      <w:del w:id="428"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29" w:author="Wikowsky, Addie J" w:date="2019-07-07T14:03:00Z"/>
        </w:rPr>
      </w:pPr>
      <w:del w:id="430"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29" w:author="Wikowsky, Addie J" w:date="2019-07-15T12:51:00Z" w:initials="WAJ">
    <w:p w14:paraId="026DD5AF" w14:textId="6566C818" w:rsidR="0033189E" w:rsidRDefault="0033189E">
      <w:pPr>
        <w:pStyle w:val="CommentText"/>
      </w:pPr>
      <w:r>
        <w:rPr>
          <w:rStyle w:val="CommentReference"/>
        </w:rPr>
        <w:annotationRef/>
      </w:r>
      <w:r>
        <w:t>FD: Maybe something that sets up the reader to see why they should care about expertise to begin with.</w:t>
      </w:r>
    </w:p>
  </w:comment>
  <w:comment w:id="59" w:author="Wikowsky, Addie J" w:date="2019-07-15T12:53:00Z" w:initials="WAJ">
    <w:p w14:paraId="2932FE1C" w14:textId="1A683DED" w:rsidR="0033189E" w:rsidRDefault="0033189E">
      <w:pPr>
        <w:pStyle w:val="CommentText"/>
      </w:pPr>
      <w:r>
        <w:rPr>
          <w:rStyle w:val="CommentReference"/>
        </w:rPr>
        <w:annotationRef/>
      </w:r>
      <w:r>
        <w:t>FD: between these as measured BY WHAT</w:t>
      </w:r>
    </w:p>
  </w:comment>
  <w:comment w:id="63"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64" w:author="Wikowsky, Addie J" w:date="2019-07-15T12:52:00Z" w:initials="WAJ">
    <w:p w14:paraId="0562D8D2" w14:textId="692AD5C0" w:rsidR="0033189E" w:rsidRDefault="0033189E">
      <w:pPr>
        <w:pStyle w:val="CommentText"/>
      </w:pPr>
      <w:r>
        <w:rPr>
          <w:rStyle w:val="CommentReference"/>
        </w:rPr>
        <w:annotationRef/>
      </w:r>
      <w:r>
        <w:t>FD: I would identify the measures used and state that they will be examined to determine if a relationship between these variables is found.</w:t>
      </w:r>
    </w:p>
  </w:comment>
  <w:comment w:id="67"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69"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72"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73"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83"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100"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101"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106"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12"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25"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51"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52"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153" w:author="Wikowsky, Addie J" w:date="2019-07-15T12:54:00Z" w:initials="WAJ">
    <w:p w14:paraId="589EA9F9" w14:textId="77777777" w:rsidR="0033189E" w:rsidRDefault="0033189E"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33189E" w:rsidRDefault="0033189E" w:rsidP="0033189E">
      <w:pPr>
        <w:pStyle w:val="CommentText"/>
      </w:pPr>
    </w:p>
    <w:p w14:paraId="06B57859" w14:textId="3CD10930" w:rsidR="0033189E" w:rsidRDefault="0033189E" w:rsidP="0033189E">
      <w:pPr>
        <w:pStyle w:val="CommentText"/>
      </w:pPr>
      <w:r>
        <w:t>If not, I’d end with a straight up purpose statement</w:t>
      </w:r>
      <w:proofErr w:type="gramStart"/>
      <w:r>
        <w:t>…”The</w:t>
      </w:r>
      <w:proofErr w:type="gramEnd"/>
      <w:r>
        <w:t xml:space="preserve"> purpose of the present study is to examine the relationship among XYZ, as measured by XYZ with ABC population.</w:t>
      </w:r>
    </w:p>
  </w:comment>
  <w:comment w:id="154"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55"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70" w:author="Wikowsky, Addie J" w:date="2019-07-15T12:55:00Z" w:initials="WAJ">
    <w:p w14:paraId="5165FC29" w14:textId="1C84F3F1" w:rsidR="0033189E" w:rsidRDefault="0033189E">
      <w:pPr>
        <w:pStyle w:val="CommentText"/>
      </w:pPr>
      <w:r>
        <w:rPr>
          <w:rStyle w:val="CommentReference"/>
        </w:rPr>
        <w:annotationRef/>
      </w:r>
      <w:r>
        <w:t xml:space="preserve">FD: revise this sentence – repetition </w:t>
      </w:r>
    </w:p>
  </w:comment>
  <w:comment w:id="179" w:author="Wikowsky, Addie J" w:date="2019-07-15T12:56:00Z" w:initials="WAJ">
    <w:p w14:paraId="56760460" w14:textId="77777777" w:rsidR="0033189E" w:rsidRDefault="0033189E" w:rsidP="0033189E">
      <w:pPr>
        <w:pStyle w:val="CommentText"/>
      </w:pPr>
      <w:r>
        <w:rPr>
          <w:rStyle w:val="CommentReference"/>
        </w:rPr>
        <w:annotationRef/>
      </w:r>
      <w:r>
        <w:t>FD: Different wording – “participants independently selected to complete the foreign language portion of the study or not.” Or something along those lines.</w:t>
      </w:r>
    </w:p>
    <w:p w14:paraId="0892BA3C" w14:textId="77777777" w:rsidR="0033189E" w:rsidRDefault="0033189E" w:rsidP="0033189E">
      <w:pPr>
        <w:pStyle w:val="CommentText"/>
      </w:pPr>
    </w:p>
    <w:p w14:paraId="338F13FB" w14:textId="7FFF3DB9" w:rsidR="0033189E" w:rsidRDefault="0033189E" w:rsidP="0033189E">
      <w:pPr>
        <w:pStyle w:val="CommentText"/>
      </w:pPr>
      <w:r>
        <w:t>DO NOT SAY FREE WILL, please.</w:t>
      </w:r>
    </w:p>
  </w:comment>
  <w:comment w:id="182"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261"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62"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63"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296"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297"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please</w:t>
      </w:r>
      <w:r>
        <w:t xml:space="preserve">. </w:t>
      </w:r>
    </w:p>
  </w:comment>
  <w:comment w:id="308" w:author="Wikowsky, Addie J" w:date="2019-07-15T12:57:00Z" w:initials="WAJ">
    <w:p w14:paraId="095B0D0B" w14:textId="0DCFECCF" w:rsidR="0033189E" w:rsidRDefault="0033189E">
      <w:pPr>
        <w:pStyle w:val="CommentText"/>
      </w:pPr>
      <w:r>
        <w:rPr>
          <w:rStyle w:val="CommentReference"/>
        </w:rPr>
        <w:annotationRef/>
      </w:r>
      <w:r>
        <w:t xml:space="preserve">FD: Check for typos </w:t>
      </w:r>
    </w:p>
  </w:comment>
  <w:comment w:id="316"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26" w:author="Wikowsky, Addie J" w:date="2019-06-30T20:58:00Z" w:initials="WAJ">
    <w:p w14:paraId="3D816B35" w14:textId="4BD0C2C4" w:rsidR="00C2002B" w:rsidRDefault="00C2002B">
      <w:pPr>
        <w:pStyle w:val="CommentText"/>
      </w:pPr>
      <w:r>
        <w:rPr>
          <w:rStyle w:val="CommentReference"/>
        </w:rPr>
        <w:annotationRef/>
      </w:r>
      <w:r>
        <w:t>FD: WC</w:t>
      </w:r>
    </w:p>
  </w:comment>
  <w:comment w:id="327"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30"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31"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34"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35"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33" w:author="Wikowsky, Addie J" w:date="2019-07-15T12:58:00Z" w:initials="WAJ">
    <w:p w14:paraId="7CBC7858" w14:textId="18458837" w:rsidR="0033189E" w:rsidRDefault="0033189E">
      <w:pPr>
        <w:pStyle w:val="CommentText"/>
      </w:pPr>
      <w:r>
        <w:rPr>
          <w:rStyle w:val="CommentReference"/>
        </w:rPr>
        <w:annotationRef/>
      </w:r>
      <w:r>
        <w:t>FD: I don’t think the purpose would be to “get a stronger correlation” but to provide a more accurate measure of “expertise”.  Here, refer to the definition of expertise you provide in the introduction to highlight the potential weakness of typing as expertise.  In my opinion, this is a pretty important point, so I would make sure you’ve clearly stated why typing may be a weak test of expertise, how that may have affected your study, and how future research may address this.</w:t>
      </w:r>
    </w:p>
  </w:comment>
  <w:comment w:id="336" w:author="Wikowsky, Addie J" w:date="2019-07-15T12:58:00Z" w:initials="WAJ">
    <w:p w14:paraId="12E5637D" w14:textId="77777777" w:rsidR="0033189E" w:rsidRDefault="0033189E"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33189E" w:rsidRDefault="0033189E">
      <w:pPr>
        <w:pStyle w:val="CommentText"/>
      </w:pPr>
    </w:p>
  </w:comment>
  <w:comment w:id="344" w:author="Wikowsky, Addie J" w:date="2019-07-15T12:59:00Z" w:initials="WAJ">
    <w:p w14:paraId="29C25AFA" w14:textId="5F157674" w:rsidR="0033189E" w:rsidRDefault="0033189E">
      <w:pPr>
        <w:pStyle w:val="CommentText"/>
      </w:pPr>
      <w:r>
        <w:rPr>
          <w:rStyle w:val="CommentReference"/>
        </w:rPr>
        <w:annotationRef/>
      </w:r>
      <w:r>
        <w:t xml:space="preserve">FD: This is a sentence fragment </w:t>
      </w:r>
    </w:p>
  </w:comment>
  <w:comment w:id="357"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58"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026DD5AF" w15:done="0"/>
  <w15:commentEx w15:paraId="2932FE1C" w15:done="0"/>
  <w15:commentEx w15:paraId="2B3A8677" w15:done="0"/>
  <w15:commentEx w15:paraId="0562D8D2" w15:paraIdParent="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4C5D8E2A" w15:done="0"/>
  <w15:commentEx w15:paraId="28C5106B" w15:paraIdParent="4C5D8E2A" w15:done="0"/>
  <w15:commentEx w15:paraId="06B57859" w15:paraIdParent="4C5D8E2A" w15:done="0"/>
  <w15:commentEx w15:paraId="4DF6BE61" w15:done="0"/>
  <w15:commentEx w15:paraId="7FE58BB9" w15:done="0"/>
  <w15:commentEx w15:paraId="5165FC29" w15:done="0"/>
  <w15:commentEx w15:paraId="338F13FB" w15:done="0"/>
  <w15:commentEx w15:paraId="271F3275"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095B0D0B"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7CBC7858" w15:done="0"/>
  <w15:commentEx w15:paraId="390A181D" w15:done="0"/>
  <w15:commentEx w15:paraId="29C25AFA"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026DD5AF" w16cid:durableId="20D6F570"/>
  <w16cid:commentId w16cid:paraId="2932FE1C" w16cid:durableId="20D6F5B8"/>
  <w16cid:commentId w16cid:paraId="2B3A8677" w16cid:durableId="20CA6339"/>
  <w16cid:commentId w16cid:paraId="0562D8D2" w16cid:durableId="20D6F571"/>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4C5D8E2A" w16cid:durableId="20C5C61A"/>
  <w16cid:commentId w16cid:paraId="28C5106B" w16cid:durableId="20CBADE9"/>
  <w16cid:commentId w16cid:paraId="06B57859" w16cid:durableId="20D6F622"/>
  <w16cid:commentId w16cid:paraId="4DF6BE61" w16cid:durableId="20C397EC"/>
  <w16cid:commentId w16cid:paraId="7FE58BB9" w16cid:durableId="20C39EFB"/>
  <w16cid:commentId w16cid:paraId="5165FC29" w16cid:durableId="20D6F659"/>
  <w16cid:commentId w16cid:paraId="338F13FB" w16cid:durableId="20D6F672"/>
  <w16cid:commentId w16cid:paraId="271F3275" w16cid:durableId="20C39966"/>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095B0D0B" w16cid:durableId="20D6F6C3"/>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7CBC7858" w16cid:durableId="20D6F6DA"/>
  <w16cid:commentId w16cid:paraId="390A181D" w16cid:durableId="20D6F6FE"/>
  <w16cid:commentId w16cid:paraId="29C25AFA" w16cid:durableId="20D6F715"/>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CECE2" w14:textId="77777777" w:rsidR="009F5C2C" w:rsidRDefault="009F5C2C">
      <w:r>
        <w:separator/>
      </w:r>
    </w:p>
  </w:endnote>
  <w:endnote w:type="continuationSeparator" w:id="0">
    <w:p w14:paraId="5F5DA6B4" w14:textId="77777777" w:rsidR="009F5C2C" w:rsidRDefault="009F5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71266" w14:textId="77777777" w:rsidR="009F5C2C" w:rsidRDefault="009F5C2C">
      <w:r>
        <w:separator/>
      </w:r>
    </w:p>
  </w:footnote>
  <w:footnote w:type="continuationSeparator" w:id="0">
    <w:p w14:paraId="289C2EF5" w14:textId="77777777" w:rsidR="009F5C2C" w:rsidRDefault="009F5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BB9"/>
    <w:rsid w:val="00326757"/>
    <w:rsid w:val="00327E0A"/>
    <w:rsid w:val="0033189E"/>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AC3"/>
    <w:rsid w:val="008D5425"/>
    <w:rsid w:val="008D7542"/>
    <w:rsid w:val="008D770B"/>
    <w:rsid w:val="008E78DC"/>
    <w:rsid w:val="008E78E8"/>
    <w:rsid w:val="008F1F4B"/>
    <w:rsid w:val="008F25DF"/>
    <w:rsid w:val="008F33B8"/>
    <w:rsid w:val="008F7F2A"/>
    <w:rsid w:val="00900417"/>
    <w:rsid w:val="00900F79"/>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9F5C2C"/>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CAAA121C-22C9-974A-9C93-9882D704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429</TotalTime>
  <Pages>37</Pages>
  <Words>7243</Words>
  <Characters>41288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48435</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24</cp:revision>
  <cp:lastPrinted>2018-10-05T18:38:00Z</cp:lastPrinted>
  <dcterms:created xsi:type="dcterms:W3CDTF">2019-06-15T03:36:00Z</dcterms:created>
  <dcterms:modified xsi:type="dcterms:W3CDTF">2019-07-16T03:22:00Z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