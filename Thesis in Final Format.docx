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EC45A" w14:textId="0F3CA974" w:rsidR="00F50B50" w:rsidRPr="00A1700F" w:rsidRDefault="00A1700F" w:rsidP="00BC0908">
      <w:pPr>
        <w:spacing w:line="480" w:lineRule="auto"/>
        <w:ind w:right="540"/>
        <w:jc w:val="center"/>
      </w:pPr>
      <w:r>
        <w:rPr>
          <w:b/>
        </w:rPr>
        <w:t>EXPERTISE WITHIN WORKING MEMORY AND FLUID INTELLIGENCE</w:t>
      </w:r>
    </w:p>
    <w:p w14:paraId="297F939A" w14:textId="77777777" w:rsidR="00F50B50" w:rsidRPr="007B01B1" w:rsidRDefault="00F50B50" w:rsidP="00BC0908">
      <w:pPr>
        <w:spacing w:line="480" w:lineRule="auto"/>
        <w:ind w:left="1440"/>
        <w:rPr>
          <w:b/>
        </w:rPr>
      </w:pPr>
    </w:p>
    <w:p w14:paraId="1E4E4BCC" w14:textId="77777777" w:rsidR="00F50B50" w:rsidRPr="007B01B1" w:rsidRDefault="00F50B50" w:rsidP="00BC0908">
      <w:pPr>
        <w:spacing w:line="480" w:lineRule="auto"/>
        <w:ind w:left="1440"/>
        <w:rPr>
          <w:b/>
        </w:rPr>
      </w:pPr>
    </w:p>
    <w:p w14:paraId="3CBE8436" w14:textId="6849856E" w:rsidR="00F50B50" w:rsidRPr="007B01B1" w:rsidRDefault="00F50B50" w:rsidP="00BC0908">
      <w:pPr>
        <w:spacing w:line="480" w:lineRule="auto"/>
        <w:jc w:val="center"/>
      </w:pPr>
      <w:r w:rsidRPr="007B01B1">
        <w:t xml:space="preserve">A </w:t>
      </w:r>
      <w:r w:rsidR="00A1700F">
        <w:t xml:space="preserve">Master’s </w:t>
      </w:r>
      <w:r w:rsidRPr="007B01B1">
        <w:t>Thesis</w:t>
      </w:r>
    </w:p>
    <w:p w14:paraId="73E2E0CF" w14:textId="77777777" w:rsidR="00F50B50" w:rsidRPr="007B01B1" w:rsidRDefault="00F50B50" w:rsidP="00BC0908">
      <w:pPr>
        <w:spacing w:line="480" w:lineRule="auto"/>
        <w:jc w:val="center"/>
      </w:pPr>
      <w:r w:rsidRPr="007B01B1">
        <w:t>Presented to</w:t>
      </w:r>
    </w:p>
    <w:p w14:paraId="61D75331" w14:textId="77777777" w:rsidR="00F50B50" w:rsidRPr="007B01B1" w:rsidRDefault="00F50B50" w:rsidP="00BC0908">
      <w:pPr>
        <w:spacing w:line="480" w:lineRule="auto"/>
        <w:jc w:val="center"/>
      </w:pPr>
      <w:r w:rsidRPr="007B01B1">
        <w:t>The Graduate College of</w:t>
      </w:r>
    </w:p>
    <w:p w14:paraId="1C9F7185" w14:textId="77777777" w:rsidR="00F50B50" w:rsidRPr="007B01B1" w:rsidRDefault="00F50B50" w:rsidP="00BC0908">
      <w:pPr>
        <w:spacing w:line="480" w:lineRule="auto"/>
        <w:jc w:val="center"/>
      </w:pPr>
      <w:r w:rsidRPr="007B01B1">
        <w:t>Missouri State University</w:t>
      </w:r>
    </w:p>
    <w:p w14:paraId="2BD2B251" w14:textId="77777777" w:rsidR="00F50B50" w:rsidRPr="007B01B1" w:rsidRDefault="00F50B50" w:rsidP="00BC0908">
      <w:pPr>
        <w:spacing w:line="480" w:lineRule="auto"/>
        <w:jc w:val="center"/>
      </w:pPr>
    </w:p>
    <w:p w14:paraId="4D0F8D57" w14:textId="77777777" w:rsidR="00F50B50" w:rsidRPr="007B01B1" w:rsidRDefault="008D5425" w:rsidP="00BC0908">
      <w:pPr>
        <w:spacing w:line="480" w:lineRule="auto"/>
        <w:jc w:val="center"/>
        <w:rPr>
          <w:color w:val="FFFFFF" w:themeColor="background1"/>
        </w:rPr>
      </w:pPr>
      <w:r w:rsidRPr="007B01B1">
        <w:rPr>
          <w:color w:val="FFFFFF" w:themeColor="background1"/>
        </w:rPr>
        <w:t>TEMPLATE</w:t>
      </w:r>
    </w:p>
    <w:p w14:paraId="68AE1A1F" w14:textId="77777777" w:rsidR="00F50B50" w:rsidRPr="007B01B1" w:rsidRDefault="00F50B50" w:rsidP="00BC0908">
      <w:pPr>
        <w:spacing w:line="480" w:lineRule="auto"/>
        <w:jc w:val="center"/>
      </w:pPr>
    </w:p>
    <w:p w14:paraId="7A2CF717" w14:textId="77777777" w:rsidR="00F50B50" w:rsidRPr="007B01B1" w:rsidRDefault="00F50B50" w:rsidP="00BC0908">
      <w:pPr>
        <w:spacing w:line="480" w:lineRule="auto"/>
        <w:jc w:val="center"/>
      </w:pPr>
      <w:bookmarkStart w:id="0" w:name="OLE_LINK1"/>
      <w:r w:rsidRPr="007B01B1">
        <w:t>In Partial Fulfillment</w:t>
      </w:r>
    </w:p>
    <w:p w14:paraId="2A1039C6" w14:textId="77777777" w:rsidR="00F50B50" w:rsidRPr="007B01B1" w:rsidRDefault="00F50B50" w:rsidP="00BC0908">
      <w:pPr>
        <w:spacing w:line="480" w:lineRule="auto"/>
        <w:jc w:val="center"/>
      </w:pPr>
      <w:r w:rsidRPr="007B01B1">
        <w:t>Of the Requirements for the Degree</w:t>
      </w:r>
    </w:p>
    <w:p w14:paraId="4B8523B1" w14:textId="7B821A1C" w:rsidR="00F50B50" w:rsidRPr="007B01B1" w:rsidRDefault="00F50B50" w:rsidP="00BC0908">
      <w:pPr>
        <w:spacing w:line="480" w:lineRule="auto"/>
        <w:jc w:val="center"/>
      </w:pPr>
      <w:r w:rsidRPr="007B01B1">
        <w:t xml:space="preserve">Master of Science, </w:t>
      </w:r>
      <w:r w:rsidR="00A1700F">
        <w:t>Experimental Psychology</w:t>
      </w:r>
    </w:p>
    <w:bookmarkEnd w:id="0"/>
    <w:p w14:paraId="4DB71112" w14:textId="77777777" w:rsidR="00F50B50" w:rsidRPr="007B01B1" w:rsidRDefault="00F50B50" w:rsidP="00BC0908">
      <w:pPr>
        <w:spacing w:line="480" w:lineRule="auto"/>
        <w:jc w:val="center"/>
      </w:pPr>
    </w:p>
    <w:p w14:paraId="0316BC3B" w14:textId="77777777" w:rsidR="00F50B50" w:rsidRPr="007B01B1" w:rsidRDefault="00F50B50" w:rsidP="00BC0908">
      <w:pPr>
        <w:spacing w:line="480" w:lineRule="auto"/>
        <w:jc w:val="center"/>
      </w:pPr>
    </w:p>
    <w:p w14:paraId="1A3FCB00" w14:textId="77777777" w:rsidR="00F50B50" w:rsidRPr="007B01B1" w:rsidRDefault="00F50B50" w:rsidP="00BC0908">
      <w:pPr>
        <w:spacing w:line="480" w:lineRule="auto"/>
        <w:jc w:val="center"/>
      </w:pPr>
    </w:p>
    <w:p w14:paraId="1C5B6EE2" w14:textId="77777777" w:rsidR="00F50B50" w:rsidRPr="007B01B1" w:rsidRDefault="00F50B50" w:rsidP="00BC0908">
      <w:pPr>
        <w:spacing w:line="480" w:lineRule="auto"/>
        <w:jc w:val="center"/>
      </w:pPr>
      <w:r w:rsidRPr="007B01B1">
        <w:t>By</w:t>
      </w:r>
    </w:p>
    <w:p w14:paraId="7AB9A133" w14:textId="2BDFA69C" w:rsidR="00F50B50" w:rsidRPr="007B01B1" w:rsidRDefault="00A1700F" w:rsidP="00BC0908">
      <w:pPr>
        <w:spacing w:line="480" w:lineRule="auto"/>
        <w:jc w:val="center"/>
      </w:pPr>
      <w:r>
        <w:t>Addie Wikowsky</w:t>
      </w:r>
    </w:p>
    <w:p w14:paraId="3E6A1E35" w14:textId="1C7641B3" w:rsidR="00F50B50" w:rsidRPr="007B01B1" w:rsidRDefault="00A1700F" w:rsidP="00BC0908">
      <w:pPr>
        <w:spacing w:line="480" w:lineRule="auto"/>
        <w:jc w:val="center"/>
      </w:pPr>
      <w:proofErr w:type="gramStart"/>
      <w:r>
        <w:t>August,</w:t>
      </w:r>
      <w:proofErr w:type="gramEnd"/>
      <w:r>
        <w:t xml:space="preserve"> 2019</w:t>
      </w:r>
    </w:p>
    <w:p w14:paraId="0815BAB0" w14:textId="77777777" w:rsidR="00BB26B4" w:rsidRPr="007B01B1" w:rsidRDefault="00F50B50" w:rsidP="00F50B50">
      <w:pPr>
        <w:jc w:val="both"/>
      </w:pPr>
      <w:r w:rsidRPr="007B01B1">
        <w:br w:type="page"/>
      </w:r>
    </w:p>
    <w:p w14:paraId="44A7A6D6" w14:textId="77777777" w:rsidR="00BB26B4" w:rsidRPr="007B01B1" w:rsidRDefault="00BB26B4" w:rsidP="00F50B50">
      <w:pPr>
        <w:jc w:val="both"/>
      </w:pPr>
    </w:p>
    <w:p w14:paraId="6EB842B8" w14:textId="77777777" w:rsidR="00BB26B4" w:rsidRPr="007B01B1" w:rsidRDefault="00BB26B4" w:rsidP="00F50B50">
      <w:pPr>
        <w:jc w:val="both"/>
      </w:pPr>
    </w:p>
    <w:p w14:paraId="2DE48B06" w14:textId="77777777" w:rsidR="00BB26B4" w:rsidRPr="007B01B1" w:rsidRDefault="00BB26B4" w:rsidP="00F50B50">
      <w:pPr>
        <w:jc w:val="both"/>
      </w:pPr>
    </w:p>
    <w:p w14:paraId="70EFFC3F" w14:textId="77777777" w:rsidR="00BB26B4" w:rsidRPr="007B01B1" w:rsidRDefault="00BB26B4" w:rsidP="00F50B50">
      <w:pPr>
        <w:jc w:val="both"/>
      </w:pPr>
    </w:p>
    <w:p w14:paraId="41ACE75C" w14:textId="77777777" w:rsidR="00BB26B4" w:rsidRPr="007B01B1" w:rsidRDefault="00BB26B4" w:rsidP="00F50B50">
      <w:pPr>
        <w:jc w:val="both"/>
      </w:pPr>
    </w:p>
    <w:p w14:paraId="2134929C" w14:textId="77777777" w:rsidR="00BB26B4" w:rsidRPr="007B01B1" w:rsidRDefault="00BB26B4" w:rsidP="00F50B50">
      <w:pPr>
        <w:jc w:val="both"/>
      </w:pPr>
    </w:p>
    <w:p w14:paraId="78E92A82" w14:textId="77777777" w:rsidR="00BB26B4" w:rsidRPr="007B01B1" w:rsidRDefault="00BB26B4" w:rsidP="009C6A32"/>
    <w:p w14:paraId="2410B424" w14:textId="77777777" w:rsidR="00BB26B4" w:rsidRPr="007B01B1" w:rsidRDefault="00BB26B4" w:rsidP="00F50B50">
      <w:pPr>
        <w:jc w:val="both"/>
      </w:pPr>
    </w:p>
    <w:p w14:paraId="2FDB86BF" w14:textId="77777777" w:rsidR="00BB26B4" w:rsidRPr="007B01B1" w:rsidRDefault="00BB26B4" w:rsidP="00F50B50">
      <w:pPr>
        <w:jc w:val="both"/>
      </w:pPr>
    </w:p>
    <w:p w14:paraId="13CD13AC" w14:textId="77777777" w:rsidR="00BB26B4" w:rsidRPr="007B01B1" w:rsidRDefault="00BB26B4" w:rsidP="00F50B50">
      <w:pPr>
        <w:jc w:val="both"/>
      </w:pPr>
    </w:p>
    <w:p w14:paraId="3D786F7F" w14:textId="77777777" w:rsidR="00BB26B4" w:rsidRPr="007B01B1" w:rsidRDefault="00BB26B4" w:rsidP="00F50B50">
      <w:pPr>
        <w:jc w:val="both"/>
      </w:pPr>
    </w:p>
    <w:p w14:paraId="505A35F3" w14:textId="77777777" w:rsidR="00BB26B4" w:rsidRPr="007B01B1" w:rsidRDefault="00BB26B4" w:rsidP="00F50B50">
      <w:pPr>
        <w:jc w:val="both"/>
      </w:pPr>
    </w:p>
    <w:p w14:paraId="2FD48AD0" w14:textId="77777777" w:rsidR="00BB26B4" w:rsidRPr="007B01B1" w:rsidRDefault="00BB26B4" w:rsidP="00F50B50">
      <w:pPr>
        <w:jc w:val="both"/>
      </w:pPr>
    </w:p>
    <w:p w14:paraId="07DE17BF" w14:textId="1E1C1E81" w:rsidR="00BB26B4" w:rsidRDefault="00BB26B4" w:rsidP="00F50B50">
      <w:pPr>
        <w:jc w:val="both"/>
      </w:pPr>
    </w:p>
    <w:p w14:paraId="37CB0245" w14:textId="666C1DA4" w:rsidR="00307D32" w:rsidRDefault="00307D32" w:rsidP="00F50B50">
      <w:pPr>
        <w:jc w:val="both"/>
      </w:pPr>
    </w:p>
    <w:p w14:paraId="5CBA0FE4" w14:textId="69008C92" w:rsidR="00307D32" w:rsidRDefault="00307D32" w:rsidP="00F50B50">
      <w:pPr>
        <w:jc w:val="both"/>
      </w:pPr>
    </w:p>
    <w:p w14:paraId="551DA8B6" w14:textId="0076ECAA" w:rsidR="00307D32" w:rsidRDefault="00307D32" w:rsidP="00F50B50">
      <w:pPr>
        <w:jc w:val="both"/>
      </w:pPr>
    </w:p>
    <w:p w14:paraId="6D61F119" w14:textId="5BAB7C64" w:rsidR="00307D32" w:rsidRDefault="00307D32" w:rsidP="00F50B50">
      <w:pPr>
        <w:jc w:val="both"/>
      </w:pPr>
    </w:p>
    <w:p w14:paraId="5CCFFCEA" w14:textId="572EEECE" w:rsidR="00307D32" w:rsidRDefault="00307D32" w:rsidP="00F50B50">
      <w:pPr>
        <w:jc w:val="both"/>
      </w:pPr>
    </w:p>
    <w:p w14:paraId="3E8C3A4A" w14:textId="24A5007A" w:rsidR="00307D32" w:rsidRDefault="00307D32" w:rsidP="00F50B50">
      <w:pPr>
        <w:jc w:val="both"/>
      </w:pPr>
    </w:p>
    <w:p w14:paraId="691008C2" w14:textId="56EC9199" w:rsidR="00307D32" w:rsidRDefault="00307D32" w:rsidP="00F50B50">
      <w:pPr>
        <w:jc w:val="both"/>
      </w:pPr>
    </w:p>
    <w:p w14:paraId="4C9A76E5" w14:textId="5CD000A3" w:rsidR="00307D32" w:rsidRDefault="00307D32" w:rsidP="00F50B50">
      <w:pPr>
        <w:jc w:val="both"/>
      </w:pPr>
    </w:p>
    <w:p w14:paraId="32B55810" w14:textId="72003866" w:rsidR="00307D32" w:rsidRDefault="00307D32" w:rsidP="00F50B50">
      <w:pPr>
        <w:jc w:val="both"/>
      </w:pPr>
    </w:p>
    <w:p w14:paraId="0D80920D" w14:textId="62D3116E" w:rsidR="00307D32" w:rsidRDefault="00307D32" w:rsidP="00F50B50">
      <w:pPr>
        <w:jc w:val="both"/>
      </w:pPr>
    </w:p>
    <w:p w14:paraId="56508FFC" w14:textId="6BB0AD61" w:rsidR="00307D32" w:rsidRDefault="00307D32" w:rsidP="00F50B50">
      <w:pPr>
        <w:jc w:val="both"/>
      </w:pPr>
    </w:p>
    <w:p w14:paraId="73F86596" w14:textId="267F9B1E" w:rsidR="00307D32" w:rsidRDefault="00307D32" w:rsidP="00F50B50">
      <w:pPr>
        <w:jc w:val="both"/>
      </w:pPr>
    </w:p>
    <w:p w14:paraId="086E8EA4" w14:textId="1462DAA9" w:rsidR="00307D32" w:rsidRDefault="00307D32" w:rsidP="00F50B50">
      <w:pPr>
        <w:jc w:val="both"/>
      </w:pPr>
    </w:p>
    <w:p w14:paraId="2F6B37E6" w14:textId="18C5F58B" w:rsidR="00307D32" w:rsidRDefault="00307D32" w:rsidP="00F50B50">
      <w:pPr>
        <w:jc w:val="both"/>
      </w:pPr>
    </w:p>
    <w:p w14:paraId="7D69A78A" w14:textId="594D555D" w:rsidR="00307D32" w:rsidRDefault="00307D32" w:rsidP="00F50B50">
      <w:pPr>
        <w:jc w:val="both"/>
      </w:pPr>
    </w:p>
    <w:p w14:paraId="06D0B0EC" w14:textId="0F2002F0" w:rsidR="00307D32" w:rsidRDefault="00307D32" w:rsidP="00F50B50">
      <w:pPr>
        <w:jc w:val="both"/>
      </w:pPr>
    </w:p>
    <w:p w14:paraId="5A1D6350" w14:textId="780E43CB" w:rsidR="00307D32" w:rsidRDefault="00307D32" w:rsidP="00F50B50">
      <w:pPr>
        <w:jc w:val="both"/>
      </w:pPr>
    </w:p>
    <w:p w14:paraId="564BB9CF" w14:textId="32241158" w:rsidR="00307D32" w:rsidRDefault="00307D32" w:rsidP="00F50B50">
      <w:pPr>
        <w:jc w:val="both"/>
      </w:pPr>
    </w:p>
    <w:p w14:paraId="2CBA19F6" w14:textId="7A82C6A9" w:rsidR="00307D32" w:rsidRDefault="00307D32" w:rsidP="00F50B50">
      <w:pPr>
        <w:jc w:val="both"/>
      </w:pPr>
    </w:p>
    <w:p w14:paraId="060C2880" w14:textId="7A2B3E37" w:rsidR="00307D32" w:rsidRDefault="00307D32" w:rsidP="00F50B50">
      <w:pPr>
        <w:jc w:val="both"/>
      </w:pPr>
    </w:p>
    <w:p w14:paraId="67FEADC7" w14:textId="305D976A" w:rsidR="00307D32" w:rsidRDefault="00307D32" w:rsidP="00F50B50">
      <w:pPr>
        <w:jc w:val="both"/>
      </w:pPr>
    </w:p>
    <w:p w14:paraId="11869B79" w14:textId="0EE01615" w:rsidR="00307D32" w:rsidRDefault="00307D32" w:rsidP="00F50B50">
      <w:pPr>
        <w:jc w:val="both"/>
      </w:pPr>
    </w:p>
    <w:p w14:paraId="45BBEE8F" w14:textId="3D500F66" w:rsidR="00307D32" w:rsidRDefault="00307D32" w:rsidP="00F50B50">
      <w:pPr>
        <w:jc w:val="both"/>
      </w:pPr>
    </w:p>
    <w:p w14:paraId="436B88DB" w14:textId="59915982" w:rsidR="00307D32" w:rsidRDefault="00307D32" w:rsidP="00F50B50">
      <w:pPr>
        <w:jc w:val="both"/>
      </w:pPr>
    </w:p>
    <w:p w14:paraId="3823A33F" w14:textId="7A5EF5A7" w:rsidR="00307D32" w:rsidRDefault="00307D32" w:rsidP="00F50B50">
      <w:pPr>
        <w:jc w:val="both"/>
      </w:pPr>
    </w:p>
    <w:p w14:paraId="28030852" w14:textId="1ED4EAB9" w:rsidR="00307D32" w:rsidRDefault="00307D32" w:rsidP="00F50B50">
      <w:pPr>
        <w:jc w:val="both"/>
      </w:pPr>
    </w:p>
    <w:p w14:paraId="693D707B" w14:textId="77777777" w:rsidR="00307D32" w:rsidRPr="007B01B1" w:rsidRDefault="00307D32" w:rsidP="00F50B50">
      <w:pPr>
        <w:jc w:val="both"/>
      </w:pPr>
    </w:p>
    <w:p w14:paraId="6E41A71E" w14:textId="77777777" w:rsidR="00BB26B4" w:rsidRPr="007B01B1" w:rsidRDefault="00BB26B4" w:rsidP="00F50B50">
      <w:pPr>
        <w:jc w:val="both"/>
      </w:pPr>
    </w:p>
    <w:p w14:paraId="67B51498" w14:textId="77777777" w:rsidR="00BB26B4" w:rsidRPr="007B01B1" w:rsidRDefault="00BB26B4" w:rsidP="00F50B50">
      <w:pPr>
        <w:jc w:val="both"/>
      </w:pPr>
    </w:p>
    <w:p w14:paraId="28E3FE3C" w14:textId="77777777" w:rsidR="00BB26B4" w:rsidRPr="007B01B1" w:rsidRDefault="00BB26B4" w:rsidP="00F50B50">
      <w:pPr>
        <w:jc w:val="both"/>
      </w:pPr>
    </w:p>
    <w:p w14:paraId="4D9D16AB" w14:textId="1297836D" w:rsidR="00E36579" w:rsidRPr="007B01B1" w:rsidRDefault="00C61FFB" w:rsidP="00C61FFB">
      <w:pPr>
        <w:jc w:val="center"/>
      </w:pPr>
      <w:r w:rsidRPr="007B01B1">
        <w:t>Copyright 201</w:t>
      </w:r>
      <w:r w:rsidR="00EA76A7" w:rsidRPr="007B01B1">
        <w:t xml:space="preserve">9 by </w:t>
      </w:r>
      <w:r w:rsidR="00BA35D2">
        <w:t>Addie Wikowsky</w:t>
      </w:r>
    </w:p>
    <w:p w14:paraId="1E7B73EB" w14:textId="77777777" w:rsidR="00E36579" w:rsidRPr="007B01B1" w:rsidRDefault="00E36579">
      <w:r w:rsidRPr="007B01B1">
        <w:br w:type="page"/>
      </w:r>
    </w:p>
    <w:p w14:paraId="00D62842" w14:textId="77777777" w:rsidR="00A1700F" w:rsidRPr="00A1700F" w:rsidRDefault="00A1700F" w:rsidP="00BC0908">
      <w:pPr>
        <w:spacing w:line="480" w:lineRule="auto"/>
        <w:ind w:right="540"/>
      </w:pPr>
      <w:r>
        <w:rPr>
          <w:b/>
        </w:rPr>
        <w:lastRenderedPageBreak/>
        <w:t>EXPERTISE WITHIN WORKING MEMORY AND FLUID INTELLIGENCE</w:t>
      </w:r>
    </w:p>
    <w:p w14:paraId="780604EC" w14:textId="4314DBA7" w:rsidR="00F50B50" w:rsidRPr="007B01B1" w:rsidRDefault="00A1700F" w:rsidP="00BC0908">
      <w:pPr>
        <w:spacing w:line="480" w:lineRule="auto"/>
      </w:pPr>
      <w:r>
        <w:t>Psychology Department</w:t>
      </w:r>
    </w:p>
    <w:p w14:paraId="19F7D876" w14:textId="1670ACA7" w:rsidR="00F50B50" w:rsidRPr="007B01B1" w:rsidRDefault="00F50B50" w:rsidP="00BC0908">
      <w:pPr>
        <w:spacing w:line="480" w:lineRule="auto"/>
      </w:pPr>
      <w:r w:rsidRPr="007B01B1">
        <w:t xml:space="preserve">Missouri State University, </w:t>
      </w:r>
      <w:r w:rsidR="00A1700F">
        <w:t>August 2019</w:t>
      </w:r>
    </w:p>
    <w:p w14:paraId="5437D625" w14:textId="637A229B" w:rsidR="00F50B50" w:rsidRPr="007B01B1" w:rsidRDefault="00A1700F" w:rsidP="00BC0908">
      <w:pPr>
        <w:spacing w:line="480" w:lineRule="auto"/>
      </w:pPr>
      <w:r>
        <w:t>Master of Science</w:t>
      </w:r>
    </w:p>
    <w:p w14:paraId="7D1F3AE1" w14:textId="322A03D9" w:rsidR="00F50B50" w:rsidRPr="007B01B1" w:rsidRDefault="00A1700F" w:rsidP="00BC0908">
      <w:pPr>
        <w:spacing w:line="480" w:lineRule="auto"/>
        <w:rPr>
          <w:b/>
        </w:rPr>
      </w:pPr>
      <w:r>
        <w:t>Addie Wikowsky</w:t>
      </w:r>
    </w:p>
    <w:p w14:paraId="3222CA17" w14:textId="77777777" w:rsidR="00F50B50" w:rsidRPr="007B01B1" w:rsidRDefault="00F50B50" w:rsidP="00BB26B4">
      <w:pPr>
        <w:rPr>
          <w:b/>
        </w:rPr>
      </w:pPr>
    </w:p>
    <w:p w14:paraId="7BAFB409" w14:textId="77777777" w:rsidR="00F50B50" w:rsidRPr="007B01B1" w:rsidRDefault="00F50B50" w:rsidP="00F539EC">
      <w:pPr>
        <w:rPr>
          <w:b/>
        </w:rPr>
      </w:pPr>
      <w:r w:rsidRPr="007B01B1">
        <w:rPr>
          <w:b/>
        </w:rPr>
        <w:t>ABSTRACT</w:t>
      </w:r>
    </w:p>
    <w:p w14:paraId="3DA24542" w14:textId="37B44A5C" w:rsidR="00F50B50" w:rsidRPr="007B01B1" w:rsidRDefault="00884EB9" w:rsidP="00BC0908">
      <w:r>
        <w:t>Working memory, fluid intelligence, and expertise are all psychological concepts that have adapted in the field.</w:t>
      </w:r>
      <w:ins w:id="1" w:author="Wikowsky, Addie J" w:date="2019-07-05T23:33:00Z">
        <w:r w:rsidR="00505644">
          <w:t xml:space="preserve"> Working memory</w:t>
        </w:r>
      </w:ins>
      <w:ins w:id="2" w:author="Wikowsky, Addie J" w:date="2019-07-05T23:34:00Z">
        <w:r w:rsidR="00505644">
          <w:t xml:space="preserve">, defined by Baddeley (1986) is after </w:t>
        </w:r>
      </w:ins>
      <w:ins w:id="3" w:author="Wikowsky, Addie J" w:date="2019-07-06T00:03:00Z">
        <w:r w:rsidR="00F6031A">
          <w:t xml:space="preserve">a person is </w:t>
        </w:r>
      </w:ins>
      <w:ins w:id="4" w:author="Wikowsky, Addie J" w:date="2019-07-05T23:34:00Z">
        <w:r w:rsidR="00505644">
          <w:t xml:space="preserve">presented with information, it is </w:t>
        </w:r>
      </w:ins>
      <w:ins w:id="5" w:author="Wikowsky, Addie J" w:date="2019-07-06T00:03:00Z">
        <w:r w:rsidR="00F6031A">
          <w:t>the</w:t>
        </w:r>
      </w:ins>
      <w:ins w:id="6" w:author="Wikowsky, Addie J" w:date="2019-07-05T23:34:00Z">
        <w:r w:rsidR="008E78DC">
          <w:t xml:space="preserve"> </w:t>
        </w:r>
        <w:r w:rsidR="00505644">
          <w:t xml:space="preserve">temporary </w:t>
        </w:r>
        <w:r w:rsidR="008E78DC">
          <w:t>storage of that stim</w:t>
        </w:r>
      </w:ins>
      <w:ins w:id="7" w:author="Wikowsky, Addie J" w:date="2019-07-05T23:35:00Z">
        <w:r w:rsidR="008E78DC">
          <w:t>uli.</w:t>
        </w:r>
      </w:ins>
      <w:ins w:id="8" w:author="Wikowsky, Addie J" w:date="2019-07-05T23:37:00Z">
        <w:r w:rsidR="008E78DC">
          <w:t xml:space="preserve"> There are many studies that look at the relationship between working memory and fluid intelligence.</w:t>
        </w:r>
      </w:ins>
      <w:ins w:id="9" w:author="Wikowsky, Addie J" w:date="2019-07-05T23:35:00Z">
        <w:r w:rsidR="008E78DC">
          <w:t xml:space="preserve"> Fluid intelligence </w:t>
        </w:r>
      </w:ins>
      <w:ins w:id="10" w:author="Wikowsky, Addie J" w:date="2019-07-05T23:36:00Z">
        <w:r w:rsidR="008E78DC">
          <w:t>is one of the components of general intelligence (g). Specifically, fluid intelligence can be described as being able to adapt thinking</w:t>
        </w:r>
      </w:ins>
      <w:ins w:id="11" w:author="Wikowsky, Addie J" w:date="2019-07-05T23:37:00Z">
        <w:r w:rsidR="008E78DC">
          <w:t xml:space="preserve">, even with no previous knowledge (Jaeggi et al., 2008). </w:t>
        </w:r>
      </w:ins>
      <w:ins w:id="12" w:author="Wikowsky, Addie J" w:date="2019-07-05T23:38:00Z">
        <w:r w:rsidR="008E78DC">
          <w:t>There are also studies looking at the relationship between working memory and expertise. Expertise is the acquisition of kn</w:t>
        </w:r>
      </w:ins>
      <w:ins w:id="13" w:author="Wikowsky, Addie J" w:date="2019-07-05T23:39:00Z">
        <w:r w:rsidR="008E78DC">
          <w:t>owledge and being able to apply it to (Chi, Glaser, &amp; Rees, 1982).</w:t>
        </w:r>
      </w:ins>
      <w:ins w:id="14" w:author="Wikowsky, Addie J" w:date="2019-07-05T23:35:00Z">
        <w:r w:rsidR="008E78DC">
          <w:t xml:space="preserve"> </w:t>
        </w:r>
      </w:ins>
      <w:r w:rsidR="00BA35D2">
        <w:t xml:space="preserve">This thesis looks at the </w:t>
      </w:r>
      <w:r w:rsidR="008E78DC">
        <w:t xml:space="preserve">interaction </w:t>
      </w:r>
      <w:r w:rsidR="00BA35D2">
        <w:t xml:space="preserve">of </w:t>
      </w:r>
      <w:r>
        <w:t xml:space="preserve">those concepts in Missouri State University psychology students. There were 48 </w:t>
      </w:r>
      <w:r w:rsidR="00BC0908">
        <w:t xml:space="preserve">participants who completed the study. </w:t>
      </w:r>
      <w:r>
        <w:t>The automated operation span was used to measure working memory</w:t>
      </w:r>
      <w:r w:rsidR="00BC0908">
        <w:t>,</w:t>
      </w:r>
      <w:r>
        <w:t xml:space="preserve"> and the advanced progressive matrices was used to measure fluid intelligence. To measure working memory the researchers used a typing test (words per minute) or foreign language experience (two years of French, German, or Spanish). </w:t>
      </w:r>
      <w:r w:rsidR="00BC0908">
        <w:t>The researchers confirmed the relationship between working memory and fluid intelligence (</w:t>
      </w:r>
      <w:r w:rsidR="00BC0908">
        <w:rPr>
          <w:i/>
          <w:iCs/>
        </w:rPr>
        <w:t>r</w:t>
      </w:r>
      <w:r w:rsidR="00BC0908">
        <w:t xml:space="preserve"> = .5</w:t>
      </w:r>
      <w:ins w:id="15" w:author="Wikowsky, Addie J" w:date="2019-07-06T23:20:00Z">
        <w:r w:rsidR="007E49AD">
          <w:t>0</w:t>
        </w:r>
      </w:ins>
      <w:r w:rsidR="00BC0908">
        <w:t xml:space="preserve">), but there were no other significant </w:t>
      </w:r>
      <w:ins w:id="16" w:author="Wikowsky, Addie J" w:date="2019-07-05T23:40:00Z">
        <w:r w:rsidR="008E78DC">
          <w:t xml:space="preserve">correlations </w:t>
        </w:r>
      </w:ins>
      <w:r w:rsidR="00BC0908">
        <w:t>between the tasks. It was interesting that working memory and fluid intelligence had similar correlations for the typing task (</w:t>
      </w:r>
      <w:r w:rsidR="00BC0908">
        <w:rPr>
          <w:i/>
          <w:iCs/>
        </w:rPr>
        <w:t xml:space="preserve">r </w:t>
      </w:r>
      <w:r w:rsidR="00BC0908">
        <w:t>= .2</w:t>
      </w:r>
      <w:ins w:id="17" w:author="Wikowsky, Addie J" w:date="2019-07-06T23:20:00Z">
        <w:r w:rsidR="007E49AD">
          <w:t>3</w:t>
        </w:r>
      </w:ins>
      <w:r w:rsidR="00BC0908">
        <w:t xml:space="preserve">, </w:t>
      </w:r>
      <w:r w:rsidR="00BC0908">
        <w:rPr>
          <w:i/>
          <w:iCs/>
        </w:rPr>
        <w:t>r</w:t>
      </w:r>
      <w:r w:rsidR="00BC0908">
        <w:t xml:space="preserve"> = .</w:t>
      </w:r>
      <w:ins w:id="18" w:author="Wikowsky, Addie J" w:date="2019-07-06T23:20:00Z">
        <w:r w:rsidR="007E49AD">
          <w:t>19</w:t>
        </w:r>
      </w:ins>
      <w:r w:rsidR="00BC0908">
        <w:t xml:space="preserve">), although not significant. More research is needed to confirm that the current measures of expertise, or different ones, </w:t>
      </w:r>
      <w:ins w:id="19" w:author="Wikowsky, Addie J" w:date="2019-06-30T20:10:00Z">
        <w:r w:rsidR="00840B0A">
          <w:t>are related to</w:t>
        </w:r>
      </w:ins>
      <w:r w:rsidR="00BC0908">
        <w:t xml:space="preserve"> working memory or fluid intelligence.  </w:t>
      </w:r>
    </w:p>
    <w:p w14:paraId="1547C753" w14:textId="77777777" w:rsidR="00A639DE" w:rsidRPr="007B01B1" w:rsidRDefault="00A639DE" w:rsidP="00581BC6"/>
    <w:p w14:paraId="7DB68687" w14:textId="77777777" w:rsidR="00F50B50" w:rsidRPr="007B01B1" w:rsidRDefault="00F50B50" w:rsidP="00251E17">
      <w:pPr>
        <w:jc w:val="both"/>
      </w:pPr>
    </w:p>
    <w:p w14:paraId="5E53DEE7" w14:textId="20B391F1" w:rsidR="00F50B50" w:rsidRPr="007B01B1" w:rsidRDefault="00F50B50" w:rsidP="00F50B50">
      <w:r w:rsidRPr="007B01B1">
        <w:rPr>
          <w:b/>
        </w:rPr>
        <w:t>KEYWORDS</w:t>
      </w:r>
      <w:r w:rsidR="003B7124" w:rsidRPr="007B01B1">
        <w:t>:</w:t>
      </w:r>
      <w:r w:rsidR="00BA35D2">
        <w:t xml:space="preserve"> Working Memory, Fluid Intelligence, Expertise, Automated Operation Span, Advanced Progressive Matrices, Typing Task</w:t>
      </w:r>
      <w:r w:rsidR="00884EB9">
        <w:t>,</w:t>
      </w:r>
      <w:r w:rsidR="00884EB9" w:rsidRPr="00884EB9">
        <w:t xml:space="preserve"> </w:t>
      </w:r>
      <w:r w:rsidR="00884EB9">
        <w:t>correlations</w:t>
      </w:r>
    </w:p>
    <w:p w14:paraId="529B397B" w14:textId="77777777" w:rsidR="00A615A8" w:rsidRPr="007B01B1" w:rsidRDefault="00251E17" w:rsidP="00251E17">
      <w:pPr>
        <w:jc w:val="center"/>
      </w:pPr>
      <w:r w:rsidRPr="007B01B1">
        <w:br w:type="page"/>
      </w:r>
    </w:p>
    <w:p w14:paraId="10E275D3" w14:textId="77777777" w:rsidR="00A1700F" w:rsidRPr="00A1700F" w:rsidRDefault="00A1700F" w:rsidP="00A1700F">
      <w:pPr>
        <w:ind w:right="540"/>
        <w:jc w:val="center"/>
      </w:pPr>
      <w:r>
        <w:rPr>
          <w:b/>
        </w:rPr>
        <w:lastRenderedPageBreak/>
        <w:t>EXPERTISE WITHIN WORKING MEMORY AND FLUID INTELLIGENCE</w:t>
      </w:r>
    </w:p>
    <w:p w14:paraId="161A2FBE" w14:textId="77777777" w:rsidR="00F50B50" w:rsidRPr="007B01B1" w:rsidRDefault="00F50B50" w:rsidP="00FC750C">
      <w:pPr>
        <w:tabs>
          <w:tab w:val="left" w:pos="3960"/>
        </w:tabs>
        <w:ind w:left="1080"/>
        <w:jc w:val="center"/>
        <w:rPr>
          <w:b/>
        </w:rPr>
      </w:pPr>
    </w:p>
    <w:p w14:paraId="05A64B6B" w14:textId="77777777" w:rsidR="00A37C5F" w:rsidRPr="007B01B1" w:rsidRDefault="00A37C5F" w:rsidP="00FC750C">
      <w:pPr>
        <w:tabs>
          <w:tab w:val="left" w:pos="3960"/>
        </w:tabs>
        <w:ind w:left="1080"/>
        <w:jc w:val="center"/>
        <w:rPr>
          <w:b/>
        </w:rPr>
      </w:pPr>
    </w:p>
    <w:p w14:paraId="57A7EE9C" w14:textId="77777777" w:rsidR="00D965C7" w:rsidRPr="007B01B1" w:rsidRDefault="00D965C7" w:rsidP="00FC750C">
      <w:pPr>
        <w:tabs>
          <w:tab w:val="left" w:pos="3960"/>
        </w:tabs>
        <w:ind w:left="1080"/>
        <w:jc w:val="center"/>
        <w:rPr>
          <w:b/>
        </w:rPr>
      </w:pPr>
    </w:p>
    <w:p w14:paraId="6079ACFD" w14:textId="77777777" w:rsidR="00F50B50" w:rsidRPr="007B01B1" w:rsidRDefault="00F50B50" w:rsidP="00BB4EAC">
      <w:pPr>
        <w:jc w:val="center"/>
      </w:pPr>
      <w:r w:rsidRPr="007B01B1">
        <w:t>By</w:t>
      </w:r>
    </w:p>
    <w:p w14:paraId="36EE4957" w14:textId="5D1C881C" w:rsidR="00F50B50" w:rsidRPr="007B01B1" w:rsidRDefault="00A1700F" w:rsidP="00C257EF">
      <w:pPr>
        <w:jc w:val="center"/>
      </w:pPr>
      <w:r>
        <w:t>Addie Wikowsky</w:t>
      </w:r>
    </w:p>
    <w:p w14:paraId="6E8069DE" w14:textId="77777777" w:rsidR="00C257EF" w:rsidRPr="007B01B1" w:rsidRDefault="00C257EF" w:rsidP="00C257EF">
      <w:pPr>
        <w:jc w:val="center"/>
      </w:pPr>
    </w:p>
    <w:p w14:paraId="4F6A4CA1" w14:textId="77777777" w:rsidR="00C257EF" w:rsidRPr="007B01B1" w:rsidRDefault="00C257EF" w:rsidP="00C257EF">
      <w:pPr>
        <w:jc w:val="center"/>
      </w:pPr>
    </w:p>
    <w:p w14:paraId="3C0A9461" w14:textId="77777777" w:rsidR="00A37C5F" w:rsidRPr="007B01B1" w:rsidRDefault="00A37C5F" w:rsidP="00C257EF">
      <w:pPr>
        <w:jc w:val="center"/>
      </w:pPr>
    </w:p>
    <w:p w14:paraId="7CEB298C" w14:textId="2FD4FACC" w:rsidR="00F50B50" w:rsidRPr="007B01B1" w:rsidRDefault="00A1700F" w:rsidP="00C257EF">
      <w:pPr>
        <w:jc w:val="center"/>
      </w:pPr>
      <w:r>
        <w:t>A</w:t>
      </w:r>
      <w:r w:rsidR="00F50B50" w:rsidRPr="007B01B1">
        <w:t xml:space="preserve"> Master</w:t>
      </w:r>
      <w:r w:rsidR="006F39E9" w:rsidRPr="007B01B1">
        <w:t>’</w:t>
      </w:r>
      <w:r w:rsidR="00F50B50" w:rsidRPr="007B01B1">
        <w:t>s Thesis</w:t>
      </w:r>
    </w:p>
    <w:p w14:paraId="64A5D7AB" w14:textId="77777777" w:rsidR="00F50B50" w:rsidRPr="007B01B1" w:rsidRDefault="00F50B50" w:rsidP="00C257EF">
      <w:pPr>
        <w:jc w:val="center"/>
      </w:pPr>
      <w:r w:rsidRPr="007B01B1">
        <w:t>Submitted to the Graduate College</w:t>
      </w:r>
    </w:p>
    <w:p w14:paraId="494FA60B" w14:textId="77777777" w:rsidR="00F50B50" w:rsidRPr="007B01B1" w:rsidRDefault="00F50B50" w:rsidP="00F50B50">
      <w:pPr>
        <w:jc w:val="center"/>
      </w:pPr>
      <w:r w:rsidRPr="007B01B1">
        <w:t>Of Missouri State University</w:t>
      </w:r>
    </w:p>
    <w:p w14:paraId="0FA1D58E" w14:textId="77777777" w:rsidR="00F50B50" w:rsidRPr="007B01B1" w:rsidRDefault="00F50B50" w:rsidP="00F50B50">
      <w:pPr>
        <w:jc w:val="center"/>
      </w:pPr>
      <w:r w:rsidRPr="007B01B1">
        <w:t>In Partial Fulfillment of the Requirements</w:t>
      </w:r>
    </w:p>
    <w:p w14:paraId="4E8A6F18" w14:textId="70F56B64" w:rsidR="00F50B50" w:rsidRPr="007B01B1" w:rsidRDefault="00F50B50" w:rsidP="00F50B50">
      <w:pPr>
        <w:jc w:val="center"/>
      </w:pPr>
      <w:r w:rsidRPr="007B01B1">
        <w:t xml:space="preserve">For the Degree of </w:t>
      </w:r>
      <w:r w:rsidR="00E65F98" w:rsidRPr="007B01B1">
        <w:t xml:space="preserve">Master of </w:t>
      </w:r>
      <w:r w:rsidR="00A1700F">
        <w:t>Science, Experimental Psychology</w:t>
      </w:r>
    </w:p>
    <w:p w14:paraId="2FD4C2A3" w14:textId="77777777" w:rsidR="00F50B50" w:rsidRPr="007B01B1" w:rsidRDefault="00F50B50" w:rsidP="00F50B50">
      <w:pPr>
        <w:jc w:val="center"/>
      </w:pPr>
    </w:p>
    <w:p w14:paraId="103BB5AB" w14:textId="77777777" w:rsidR="00F50B50" w:rsidRPr="007B01B1" w:rsidRDefault="00F50B50" w:rsidP="00F50B50">
      <w:pPr>
        <w:jc w:val="center"/>
      </w:pPr>
    </w:p>
    <w:p w14:paraId="5DB51B6A" w14:textId="77777777" w:rsidR="00A37C5F" w:rsidRPr="007B01B1" w:rsidRDefault="00A37C5F" w:rsidP="00F50B50">
      <w:pPr>
        <w:jc w:val="center"/>
      </w:pPr>
    </w:p>
    <w:p w14:paraId="07E9977D" w14:textId="511B87F4" w:rsidR="00F50B50" w:rsidRPr="007B01B1" w:rsidRDefault="00A1700F" w:rsidP="00F50B50">
      <w:pPr>
        <w:jc w:val="center"/>
      </w:pPr>
      <w:r>
        <w:t>August 2019</w:t>
      </w:r>
    </w:p>
    <w:p w14:paraId="2765520E" w14:textId="77777777" w:rsidR="00F50B50" w:rsidRPr="007B01B1" w:rsidRDefault="00F50B50" w:rsidP="00F50B50"/>
    <w:p w14:paraId="7509AD0A" w14:textId="77777777" w:rsidR="00C257EF" w:rsidRPr="007B01B1" w:rsidRDefault="00F50B50" w:rsidP="00531C1B">
      <w:pPr>
        <w:tabs>
          <w:tab w:val="left" w:pos="3240"/>
        </w:tabs>
        <w:jc w:val="both"/>
      </w:pPr>
      <w:r w:rsidRPr="007B01B1">
        <w:tab/>
      </w:r>
      <w:r w:rsidRPr="007B01B1">
        <w:tab/>
      </w:r>
      <w:r w:rsidRPr="007B01B1">
        <w:tab/>
      </w:r>
      <w:r w:rsidRPr="007B01B1">
        <w:tab/>
      </w:r>
      <w:r w:rsidRPr="007B01B1">
        <w:tab/>
      </w:r>
      <w:r w:rsidR="002009EE" w:rsidRPr="007B01B1">
        <w:tab/>
      </w:r>
      <w:r w:rsidR="002009EE" w:rsidRPr="007B01B1">
        <w:tab/>
      </w:r>
      <w:r w:rsidR="002009EE" w:rsidRPr="007B01B1">
        <w:tab/>
      </w:r>
      <w:r w:rsidR="002009EE"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p>
    <w:p w14:paraId="0F403D31" w14:textId="698C80C4" w:rsidR="00A615A8" w:rsidRPr="007B01B1" w:rsidRDefault="00F50B50" w:rsidP="00A615A8">
      <w:r w:rsidRPr="007B01B1">
        <w:t>Approved:</w:t>
      </w:r>
    </w:p>
    <w:p w14:paraId="2E782B49" w14:textId="77777777" w:rsidR="00A615A8" w:rsidRPr="007B01B1" w:rsidRDefault="00A615A8" w:rsidP="00A615A8"/>
    <w:tbl>
      <w:tblPr>
        <w:tblStyle w:val="TableGrid"/>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A615A8" w:rsidRPr="007B01B1" w14:paraId="43C560BE" w14:textId="77777777" w:rsidTr="00BA35D2">
        <w:tc>
          <w:tcPr>
            <w:tcW w:w="8905" w:type="dxa"/>
            <w:tcBorders>
              <w:top w:val="single" w:sz="4" w:space="0" w:color="auto"/>
              <w:bottom w:val="single" w:sz="4" w:space="0" w:color="auto"/>
            </w:tcBorders>
          </w:tcPr>
          <w:p w14:paraId="4D4AE378" w14:textId="77777777" w:rsidR="00A615A8" w:rsidRDefault="00856D02" w:rsidP="00856D02">
            <w:pPr>
              <w:tabs>
                <w:tab w:val="left" w:pos="3960"/>
              </w:tabs>
              <w:spacing w:before="120" w:after="120"/>
              <w:rPr>
                <w:ins w:id="20" w:author="Erin Buchanan" w:date="2019-06-16T20:39:00Z"/>
                <w:rFonts w:ascii="Times New Roman" w:eastAsiaTheme="minorEastAsia" w:hAnsi="Times New Roman"/>
              </w:rPr>
            </w:pPr>
            <w:r>
              <w:rPr>
                <w:rFonts w:ascii="Times New Roman" w:eastAsiaTheme="minorEastAsia" w:hAnsi="Times New Roman"/>
              </w:rPr>
              <w:t>Erin M. Buchanan, Ph.D.</w:t>
            </w:r>
            <w:r w:rsidR="00A615A8" w:rsidRPr="007B01B1">
              <w:rPr>
                <w:rFonts w:ascii="Times New Roman" w:eastAsiaTheme="minorEastAsia" w:hAnsi="Times New Roman"/>
              </w:rPr>
              <w:t>, Thesis Committee Chair</w:t>
            </w:r>
          </w:p>
          <w:p w14:paraId="532168FC" w14:textId="050C8B5B" w:rsidR="000E306A" w:rsidRPr="007B01B1" w:rsidRDefault="000E306A" w:rsidP="00856D02">
            <w:pPr>
              <w:tabs>
                <w:tab w:val="left" w:pos="3960"/>
              </w:tabs>
              <w:spacing w:before="120" w:after="120"/>
              <w:rPr>
                <w:rFonts w:ascii="Times New Roman" w:eastAsiaTheme="minorEastAsia" w:hAnsi="Times New Roman"/>
              </w:rPr>
            </w:pPr>
          </w:p>
        </w:tc>
      </w:tr>
      <w:tr w:rsidR="00A615A8" w:rsidRPr="007B01B1" w14:paraId="267A9963" w14:textId="77777777" w:rsidTr="00BA35D2">
        <w:tc>
          <w:tcPr>
            <w:tcW w:w="8905" w:type="dxa"/>
            <w:tcBorders>
              <w:top w:val="single" w:sz="4" w:space="0" w:color="auto"/>
              <w:bottom w:val="single" w:sz="4" w:space="0" w:color="auto"/>
            </w:tcBorders>
          </w:tcPr>
          <w:p w14:paraId="629C4A1A" w14:textId="77777777" w:rsidR="00A615A8" w:rsidRDefault="00856D02" w:rsidP="00856D02">
            <w:pPr>
              <w:tabs>
                <w:tab w:val="left" w:pos="3960"/>
              </w:tabs>
              <w:spacing w:before="120" w:after="120"/>
              <w:rPr>
                <w:ins w:id="21" w:author="Erin Buchanan" w:date="2019-06-16T20:39:00Z"/>
                <w:rFonts w:ascii="Times New Roman" w:eastAsiaTheme="minorEastAsia" w:hAnsi="Times New Roman"/>
              </w:rPr>
            </w:pPr>
            <w:r>
              <w:rPr>
                <w:rFonts w:ascii="Times New Roman" w:eastAsiaTheme="minorEastAsia" w:hAnsi="Times New Roman"/>
              </w:rPr>
              <w:t xml:space="preserve">Melissa D. </w:t>
            </w:r>
            <w:proofErr w:type="spellStart"/>
            <w:r>
              <w:rPr>
                <w:rFonts w:ascii="Times New Roman" w:eastAsiaTheme="minorEastAsia" w:hAnsi="Times New Roman"/>
              </w:rPr>
              <w:t>Fallone</w:t>
            </w:r>
            <w:proofErr w:type="spellEnd"/>
            <w:r>
              <w:rPr>
                <w:rFonts w:ascii="Times New Roman" w:eastAsiaTheme="minorEastAsia" w:hAnsi="Times New Roman"/>
              </w:rPr>
              <w:t>, Ph.D.,</w:t>
            </w:r>
            <w:r w:rsidR="00A615A8" w:rsidRPr="007B01B1">
              <w:rPr>
                <w:rFonts w:ascii="Times New Roman" w:eastAsiaTheme="minorEastAsia" w:hAnsi="Times New Roman"/>
              </w:rPr>
              <w:t xml:space="preserve"> Committee Member</w:t>
            </w:r>
          </w:p>
          <w:p w14:paraId="061D20A9" w14:textId="4D056263" w:rsidR="000E306A" w:rsidRPr="007B01B1" w:rsidRDefault="000E306A" w:rsidP="00856D02">
            <w:pPr>
              <w:tabs>
                <w:tab w:val="left" w:pos="3960"/>
              </w:tabs>
              <w:spacing w:before="120" w:after="120"/>
              <w:rPr>
                <w:rFonts w:ascii="Times New Roman" w:hAnsi="Times New Roman"/>
              </w:rPr>
            </w:pPr>
          </w:p>
        </w:tc>
      </w:tr>
      <w:tr w:rsidR="00A615A8" w:rsidRPr="007B01B1" w14:paraId="6B32C0A4" w14:textId="77777777" w:rsidTr="00BA35D2">
        <w:tc>
          <w:tcPr>
            <w:tcW w:w="8905" w:type="dxa"/>
            <w:tcBorders>
              <w:top w:val="single" w:sz="4" w:space="0" w:color="auto"/>
              <w:bottom w:val="single" w:sz="4" w:space="0" w:color="auto"/>
            </w:tcBorders>
          </w:tcPr>
          <w:p w14:paraId="74D33D2D" w14:textId="77777777" w:rsidR="00A615A8" w:rsidRDefault="00856D02" w:rsidP="00856D02">
            <w:pPr>
              <w:tabs>
                <w:tab w:val="left" w:pos="3960"/>
              </w:tabs>
              <w:spacing w:before="120" w:after="120"/>
              <w:rPr>
                <w:ins w:id="22" w:author="Erin Buchanan" w:date="2019-06-16T20:39:00Z"/>
                <w:rFonts w:ascii="Times New Roman" w:eastAsiaTheme="minorEastAsia" w:hAnsi="Times New Roman"/>
              </w:rPr>
            </w:pPr>
            <w:r>
              <w:rPr>
                <w:rFonts w:ascii="Times New Roman" w:eastAsiaTheme="minorEastAsia" w:hAnsi="Times New Roman"/>
              </w:rPr>
              <w:t xml:space="preserve">Dana C. </w:t>
            </w:r>
            <w:proofErr w:type="spellStart"/>
            <w:r>
              <w:rPr>
                <w:rFonts w:ascii="Times New Roman" w:eastAsiaTheme="minorEastAsia" w:hAnsi="Times New Roman"/>
              </w:rPr>
              <w:t>Paliliunas</w:t>
            </w:r>
            <w:proofErr w:type="spellEnd"/>
            <w:r>
              <w:rPr>
                <w:rFonts w:ascii="Times New Roman" w:eastAsiaTheme="minorEastAsia" w:hAnsi="Times New Roman"/>
              </w:rPr>
              <w:t xml:space="preserve">, Ph.D., </w:t>
            </w:r>
            <w:r w:rsidR="00A615A8" w:rsidRPr="007B01B1">
              <w:rPr>
                <w:rFonts w:ascii="Times New Roman" w:eastAsiaTheme="minorEastAsia" w:hAnsi="Times New Roman"/>
              </w:rPr>
              <w:t>Committee Member</w:t>
            </w:r>
          </w:p>
          <w:p w14:paraId="485B21F6" w14:textId="20D3B4FE" w:rsidR="000E306A" w:rsidRPr="007B01B1" w:rsidRDefault="000E306A" w:rsidP="00856D02">
            <w:pPr>
              <w:tabs>
                <w:tab w:val="left" w:pos="3960"/>
              </w:tabs>
              <w:spacing w:before="120" w:after="120"/>
              <w:rPr>
                <w:rFonts w:ascii="Times New Roman" w:hAnsi="Times New Roman"/>
              </w:rPr>
            </w:pPr>
          </w:p>
        </w:tc>
      </w:tr>
      <w:tr w:rsidR="00A615A8" w:rsidRPr="007B01B1" w14:paraId="5DBC1EFE" w14:textId="77777777" w:rsidTr="00BA35D2">
        <w:tc>
          <w:tcPr>
            <w:tcW w:w="8905" w:type="dxa"/>
            <w:tcBorders>
              <w:top w:val="single" w:sz="4" w:space="0" w:color="auto"/>
            </w:tcBorders>
          </w:tcPr>
          <w:p w14:paraId="3AFED848" w14:textId="77777777" w:rsidR="00A615A8" w:rsidRPr="007B01B1" w:rsidRDefault="00A615A8" w:rsidP="00856D02">
            <w:pPr>
              <w:tabs>
                <w:tab w:val="left" w:pos="3960"/>
              </w:tabs>
              <w:spacing w:before="120" w:after="120"/>
              <w:rPr>
                <w:rFonts w:ascii="Times New Roman" w:eastAsiaTheme="minorEastAsia" w:hAnsi="Times New Roman"/>
              </w:rPr>
            </w:pPr>
            <w:r w:rsidRPr="007B01B1">
              <w:rPr>
                <w:rFonts w:ascii="Times New Roman" w:eastAsiaTheme="minorEastAsia" w:hAnsi="Times New Roman"/>
              </w:rPr>
              <w:t>Julie Masterson, Ph.D., Dean of the Graduate College</w:t>
            </w:r>
          </w:p>
        </w:tc>
      </w:tr>
    </w:tbl>
    <w:p w14:paraId="14FDD223" w14:textId="77777777" w:rsidR="000764FF" w:rsidRPr="007B01B1" w:rsidRDefault="000764FF" w:rsidP="000764FF">
      <w:pPr>
        <w:tabs>
          <w:tab w:val="left" w:pos="3240"/>
        </w:tabs>
      </w:pPr>
    </w:p>
    <w:p w14:paraId="687356B7" w14:textId="138F4C29" w:rsidR="00D965C7" w:rsidRDefault="00D965C7" w:rsidP="000764FF">
      <w:pPr>
        <w:tabs>
          <w:tab w:val="left" w:pos="3960"/>
        </w:tabs>
        <w:ind w:left="2880" w:hanging="2880"/>
      </w:pPr>
    </w:p>
    <w:p w14:paraId="043217FE" w14:textId="10CF2C9D" w:rsidR="00856D02" w:rsidRDefault="00856D02" w:rsidP="00BA35D2">
      <w:pPr>
        <w:tabs>
          <w:tab w:val="left" w:pos="3960"/>
        </w:tabs>
      </w:pPr>
    </w:p>
    <w:p w14:paraId="76EF457E" w14:textId="5449F765" w:rsidR="00856D02" w:rsidRDefault="00856D02" w:rsidP="000764FF">
      <w:pPr>
        <w:tabs>
          <w:tab w:val="left" w:pos="3960"/>
        </w:tabs>
        <w:ind w:left="2880" w:hanging="2880"/>
      </w:pPr>
    </w:p>
    <w:p w14:paraId="5CA39A3A" w14:textId="77777777" w:rsidR="00856D02" w:rsidRPr="007B01B1" w:rsidRDefault="00856D02" w:rsidP="000764FF">
      <w:pPr>
        <w:tabs>
          <w:tab w:val="left" w:pos="3960"/>
        </w:tabs>
        <w:ind w:left="2880" w:hanging="2880"/>
      </w:pPr>
    </w:p>
    <w:p w14:paraId="2BD287B1" w14:textId="77777777" w:rsidR="00D965C7" w:rsidRPr="007B01B1" w:rsidRDefault="00D965C7" w:rsidP="00D965C7">
      <w:pPr>
        <w:tabs>
          <w:tab w:val="left" w:pos="3240"/>
        </w:tabs>
        <w:ind w:firstLine="1"/>
        <w:rPr>
          <w:color w:val="212121"/>
          <w:shd w:val="clear" w:color="auto" w:fill="FFFFFF"/>
        </w:rPr>
      </w:pPr>
    </w:p>
    <w:p w14:paraId="46AC69A4" w14:textId="77777777" w:rsidR="00D965C7" w:rsidRPr="007B01B1" w:rsidRDefault="00D965C7" w:rsidP="00BA35D2">
      <w:pPr>
        <w:tabs>
          <w:tab w:val="left" w:pos="3240"/>
        </w:tabs>
        <w:rPr>
          <w:color w:val="212121"/>
          <w:shd w:val="clear" w:color="auto" w:fill="FFFFFF"/>
        </w:rPr>
      </w:pPr>
    </w:p>
    <w:p w14:paraId="5F5D9856" w14:textId="77777777" w:rsidR="0092121A" w:rsidRPr="007B01B1" w:rsidRDefault="00D965C7" w:rsidP="00A37C5F">
      <w:pPr>
        <w:tabs>
          <w:tab w:val="left" w:pos="3240"/>
        </w:tabs>
        <w:rPr>
          <w:b/>
          <w:bCs/>
        </w:rPr>
      </w:pPr>
      <w:r w:rsidRPr="007B01B1">
        <w:rPr>
          <w:color w:val="212121"/>
          <w:shd w:val="clear" w:color="auto" w:fill="FFFFFF"/>
        </w:rPr>
        <w:t>In the interest of academic freedom and the principle of free speech, approval of this thesis indicates the format is acceptable and meets the academic criteria for the discipline as determined by the faculty that constitute the thesis committee. The content and views expressed in this thesis are those of the student-scholar and are not endorsed by Missouri State University, its Graduate College, or its employees.</w:t>
      </w:r>
      <w:r w:rsidR="0092121A" w:rsidRPr="007B01B1">
        <w:rPr>
          <w:b/>
          <w:bCs/>
        </w:rPr>
        <w:br w:type="page"/>
      </w:r>
    </w:p>
    <w:p w14:paraId="24A9FA54" w14:textId="77777777" w:rsidR="00BB26B4" w:rsidRPr="007B01B1" w:rsidRDefault="00BB26B4" w:rsidP="00BC0908">
      <w:pPr>
        <w:spacing w:line="480" w:lineRule="auto"/>
        <w:jc w:val="center"/>
        <w:rPr>
          <w:b/>
          <w:bCs/>
        </w:rPr>
      </w:pPr>
      <w:r w:rsidRPr="007B01B1">
        <w:rPr>
          <w:b/>
          <w:bCs/>
        </w:rPr>
        <w:lastRenderedPageBreak/>
        <w:t>A</w:t>
      </w:r>
      <w:commentRangeStart w:id="23"/>
      <w:r w:rsidRPr="007B01B1">
        <w:rPr>
          <w:b/>
          <w:bCs/>
        </w:rPr>
        <w:t>CKNOWLEDGEMENT</w:t>
      </w:r>
      <w:r w:rsidR="00E65F98" w:rsidRPr="007B01B1">
        <w:rPr>
          <w:b/>
          <w:bCs/>
        </w:rPr>
        <w:t>S</w:t>
      </w:r>
      <w:r w:rsidRPr="007B01B1">
        <w:rPr>
          <w:b/>
          <w:bCs/>
        </w:rPr>
        <w:t xml:space="preserve"> </w:t>
      </w:r>
      <w:commentRangeEnd w:id="23"/>
      <w:r w:rsidR="00C1662F">
        <w:rPr>
          <w:rStyle w:val="CommentReference"/>
        </w:rPr>
        <w:commentReference w:id="23"/>
      </w:r>
    </w:p>
    <w:p w14:paraId="27F52F40" w14:textId="77777777" w:rsidR="00BB26B4" w:rsidRPr="007B01B1" w:rsidRDefault="00BB26B4" w:rsidP="00BC0908">
      <w:pPr>
        <w:spacing w:line="480" w:lineRule="auto"/>
        <w:jc w:val="center"/>
        <w:rPr>
          <w:b/>
          <w:bCs/>
        </w:rPr>
      </w:pPr>
    </w:p>
    <w:p w14:paraId="04226FB6" w14:textId="77777777" w:rsidR="00E65F98" w:rsidRPr="007B01B1" w:rsidRDefault="00E65F98" w:rsidP="00BC0908">
      <w:pPr>
        <w:spacing w:line="480" w:lineRule="auto"/>
        <w:ind w:firstLine="720"/>
      </w:pPr>
      <w:r w:rsidRPr="007B01B1">
        <w:t>If desired, a page can be inserted for the purpose of acknowledging the assistance and</w:t>
      </w:r>
      <w:r w:rsidR="00FC1B29" w:rsidRPr="007B01B1">
        <w:t xml:space="preserve"> support of others.  </w:t>
      </w:r>
      <w:r w:rsidRPr="007B01B1">
        <w:t>Single spacing is acceptable if necessary to keep this all on one page.</w:t>
      </w:r>
    </w:p>
    <w:p w14:paraId="38245B34" w14:textId="77777777" w:rsidR="00E65F98" w:rsidRPr="007B01B1" w:rsidRDefault="00E65F98" w:rsidP="00BC0908">
      <w:pPr>
        <w:spacing w:line="480" w:lineRule="auto"/>
        <w:ind w:firstLine="720"/>
      </w:pPr>
      <w:r w:rsidRPr="007B01B1">
        <w:t>I would like to thank the following people for their support during the course of my graduate studies.</w:t>
      </w:r>
    </w:p>
    <w:p w14:paraId="38512B50" w14:textId="36F6BA30" w:rsidR="00C1662F" w:rsidRDefault="00C1662F" w:rsidP="007915D4">
      <w:pPr>
        <w:tabs>
          <w:tab w:val="left" w:pos="7920"/>
          <w:tab w:val="left" w:pos="8010"/>
        </w:tabs>
        <w:jc w:val="center"/>
        <w:rPr>
          <w:b/>
        </w:rPr>
      </w:pPr>
    </w:p>
    <w:p w14:paraId="398A6DC0" w14:textId="77777777" w:rsidR="007915D4" w:rsidRDefault="007915D4">
      <w:pPr>
        <w:rPr>
          <w:ins w:id="24" w:author="Wikowsky, Addie J" w:date="2019-07-07T22:13:00Z"/>
          <w:b/>
        </w:rPr>
      </w:pPr>
      <w:ins w:id="25" w:author="Wikowsky, Addie J" w:date="2019-07-07T22:13:00Z">
        <w:r>
          <w:rPr>
            <w:b/>
          </w:rPr>
          <w:br w:type="page"/>
        </w:r>
      </w:ins>
    </w:p>
    <w:p w14:paraId="3C4C0BBF" w14:textId="4EAC0D63" w:rsidR="00BB26B4" w:rsidRDefault="00BB26B4" w:rsidP="00FD3625">
      <w:pPr>
        <w:jc w:val="center"/>
        <w:rPr>
          <w:b/>
        </w:rPr>
      </w:pPr>
      <w:r w:rsidRPr="007B01B1">
        <w:rPr>
          <w:b/>
        </w:rPr>
        <w:lastRenderedPageBreak/>
        <w:t xml:space="preserve">TABLE OF </w:t>
      </w:r>
      <w:commentRangeStart w:id="26"/>
      <w:commentRangeStart w:id="27"/>
      <w:r w:rsidRPr="007B01B1">
        <w:rPr>
          <w:b/>
        </w:rPr>
        <w:t>CONTENTS</w:t>
      </w:r>
      <w:commentRangeEnd w:id="26"/>
      <w:r w:rsidR="00B7583A">
        <w:rPr>
          <w:rStyle w:val="CommentReference"/>
        </w:rPr>
        <w:commentReference w:id="26"/>
      </w:r>
      <w:commentRangeEnd w:id="27"/>
      <w:r w:rsidR="00307D32">
        <w:rPr>
          <w:rStyle w:val="CommentReference"/>
        </w:rPr>
        <w:commentReference w:id="27"/>
      </w:r>
    </w:p>
    <w:p w14:paraId="51606135" w14:textId="77777777" w:rsidR="00FD3625" w:rsidRPr="00E07DB2" w:rsidRDefault="00FD3625" w:rsidP="00FD3625">
      <w:pPr>
        <w:jc w:val="cente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3"/>
        <w:gridCol w:w="3037"/>
      </w:tblGrid>
      <w:tr w:rsidR="007915D4" w:rsidRPr="007B01B1" w14:paraId="4F0787CB" w14:textId="77777777" w:rsidTr="009F3E69">
        <w:tc>
          <w:tcPr>
            <w:tcW w:w="7033" w:type="dxa"/>
          </w:tcPr>
          <w:p w14:paraId="54D4B34F" w14:textId="4C63C1DC" w:rsidR="007915D4" w:rsidRPr="007915D4" w:rsidRDefault="007915D4" w:rsidP="00395A3D">
            <w:pPr>
              <w:ind w:right="-32"/>
              <w:rPr>
                <w:rFonts w:ascii="Times New Roman" w:hAnsi="Times New Roman"/>
              </w:rPr>
            </w:pPr>
            <w:r>
              <w:rPr>
                <w:rFonts w:ascii="Times New Roman" w:hAnsi="Times New Roman"/>
              </w:rPr>
              <w:t>Introduction</w:t>
            </w:r>
          </w:p>
        </w:tc>
        <w:tc>
          <w:tcPr>
            <w:tcW w:w="3037" w:type="dxa"/>
          </w:tcPr>
          <w:p w14:paraId="7EEFC28D" w14:textId="6849266F" w:rsidR="007915D4" w:rsidRPr="007915D4" w:rsidRDefault="007915D4" w:rsidP="00395A3D">
            <w:pPr>
              <w:ind w:left="798" w:right="72"/>
              <w:rPr>
                <w:rFonts w:ascii="Times New Roman" w:hAnsi="Times New Roman"/>
              </w:rPr>
            </w:pPr>
            <w:r>
              <w:rPr>
                <w:rFonts w:ascii="Times New Roman" w:hAnsi="Times New Roman"/>
              </w:rPr>
              <w:t>Page   1</w:t>
            </w:r>
          </w:p>
        </w:tc>
      </w:tr>
      <w:tr w:rsidR="007915D4" w:rsidRPr="007B01B1" w14:paraId="63F89D60" w14:textId="77777777" w:rsidTr="009F3E69">
        <w:tc>
          <w:tcPr>
            <w:tcW w:w="7033" w:type="dxa"/>
          </w:tcPr>
          <w:p w14:paraId="00794DBB" w14:textId="77777777" w:rsidR="007915D4" w:rsidRPr="007915D4" w:rsidRDefault="007915D4" w:rsidP="00395A3D">
            <w:pPr>
              <w:ind w:right="-32"/>
              <w:rPr>
                <w:rFonts w:ascii="Times New Roman" w:hAnsi="Times New Roman"/>
              </w:rPr>
            </w:pPr>
          </w:p>
        </w:tc>
        <w:tc>
          <w:tcPr>
            <w:tcW w:w="3037" w:type="dxa"/>
          </w:tcPr>
          <w:p w14:paraId="48A7AF30" w14:textId="77777777" w:rsidR="007915D4" w:rsidRPr="007915D4" w:rsidRDefault="007915D4" w:rsidP="00395A3D">
            <w:pPr>
              <w:ind w:left="798" w:right="72"/>
              <w:rPr>
                <w:rFonts w:ascii="Times New Roman" w:hAnsi="Times New Roman"/>
              </w:rPr>
            </w:pPr>
          </w:p>
        </w:tc>
      </w:tr>
      <w:tr w:rsidR="008725BA" w:rsidRPr="007B01B1" w14:paraId="5B9FF188" w14:textId="77777777" w:rsidTr="009F3E69">
        <w:tc>
          <w:tcPr>
            <w:tcW w:w="7033" w:type="dxa"/>
          </w:tcPr>
          <w:p w14:paraId="09C43C37" w14:textId="77777777" w:rsidR="008725BA" w:rsidRPr="007B01B1" w:rsidRDefault="008725BA" w:rsidP="00395A3D">
            <w:pPr>
              <w:ind w:right="-32"/>
              <w:rPr>
                <w:rFonts w:ascii="Times New Roman" w:hAnsi="Times New Roman"/>
              </w:rPr>
            </w:pPr>
            <w:r>
              <w:rPr>
                <w:rFonts w:ascii="Times New Roman" w:hAnsi="Times New Roman"/>
              </w:rPr>
              <w:t>Literature Review</w:t>
            </w:r>
          </w:p>
        </w:tc>
        <w:tc>
          <w:tcPr>
            <w:tcW w:w="3037" w:type="dxa"/>
          </w:tcPr>
          <w:p w14:paraId="4846B524" w14:textId="27BFE278"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19B1AC43" w14:textId="77777777" w:rsidTr="009F3E69">
        <w:tc>
          <w:tcPr>
            <w:tcW w:w="7033" w:type="dxa"/>
          </w:tcPr>
          <w:p w14:paraId="2201C4E0" w14:textId="7E7E96FD" w:rsidR="008725BA" w:rsidRPr="007B01B1" w:rsidRDefault="008725BA" w:rsidP="00395A3D">
            <w:pPr>
              <w:tabs>
                <w:tab w:val="left" w:pos="720"/>
              </w:tabs>
              <w:ind w:right="-32" w:firstLine="705"/>
              <w:rPr>
                <w:rFonts w:ascii="Times New Roman" w:hAnsi="Times New Roman"/>
              </w:rPr>
            </w:pPr>
            <w:r>
              <w:rPr>
                <w:rFonts w:ascii="Times New Roman" w:hAnsi="Times New Roman"/>
              </w:rPr>
              <w:t xml:space="preserve">Working Memory </w:t>
            </w:r>
          </w:p>
        </w:tc>
        <w:tc>
          <w:tcPr>
            <w:tcW w:w="3037" w:type="dxa"/>
          </w:tcPr>
          <w:p w14:paraId="38EA9061" w14:textId="5DAABC8E" w:rsidR="008725BA" w:rsidRPr="007B01B1" w:rsidRDefault="008725BA" w:rsidP="00395A3D">
            <w:pPr>
              <w:ind w:left="798"/>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07E8D88B" w14:textId="77777777" w:rsidTr="009F3E69">
        <w:tc>
          <w:tcPr>
            <w:tcW w:w="7033" w:type="dxa"/>
          </w:tcPr>
          <w:p w14:paraId="502A43B5" w14:textId="582528F1" w:rsidR="008725BA" w:rsidRPr="007B01B1" w:rsidRDefault="008725BA" w:rsidP="00395A3D">
            <w:pPr>
              <w:ind w:left="1427" w:right="-32" w:hanging="722"/>
              <w:rPr>
                <w:rFonts w:ascii="Times New Roman" w:hAnsi="Times New Roman"/>
              </w:rPr>
            </w:pPr>
            <w:r>
              <w:rPr>
                <w:rFonts w:ascii="Times New Roman" w:hAnsi="Times New Roman"/>
              </w:rPr>
              <w:t xml:space="preserve">Fluid Intelligence </w:t>
            </w:r>
          </w:p>
        </w:tc>
        <w:tc>
          <w:tcPr>
            <w:tcW w:w="3037" w:type="dxa"/>
          </w:tcPr>
          <w:p w14:paraId="00744788" w14:textId="23565427"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4A6AB34B" w14:textId="77777777" w:rsidTr="009F3E69">
        <w:tc>
          <w:tcPr>
            <w:tcW w:w="7033" w:type="dxa"/>
          </w:tcPr>
          <w:p w14:paraId="0AC7FF74" w14:textId="5FD84292" w:rsidR="008725BA" w:rsidRPr="007B01B1" w:rsidRDefault="008725BA" w:rsidP="00395A3D">
            <w:pPr>
              <w:ind w:left="1427" w:right="-32" w:hanging="722"/>
              <w:rPr>
                <w:rFonts w:ascii="Times New Roman" w:hAnsi="Times New Roman"/>
              </w:rPr>
            </w:pPr>
            <w:r>
              <w:rPr>
                <w:rFonts w:ascii="Times New Roman" w:hAnsi="Times New Roman"/>
              </w:rPr>
              <w:t>Measuring Working Memory and Fluid Intelligence</w:t>
            </w:r>
          </w:p>
        </w:tc>
        <w:tc>
          <w:tcPr>
            <w:tcW w:w="3037" w:type="dxa"/>
          </w:tcPr>
          <w:p w14:paraId="359FB189" w14:textId="3B158002"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3</w:t>
            </w:r>
          </w:p>
        </w:tc>
      </w:tr>
      <w:tr w:rsidR="008725BA" w:rsidRPr="007B01B1" w14:paraId="528A7AE4" w14:textId="77777777" w:rsidTr="009F3E69">
        <w:tc>
          <w:tcPr>
            <w:tcW w:w="7033" w:type="dxa"/>
          </w:tcPr>
          <w:p w14:paraId="0625C10E" w14:textId="30CAE8F1" w:rsidR="008725BA" w:rsidRPr="008725BA" w:rsidRDefault="008725BA" w:rsidP="00395A3D">
            <w:pPr>
              <w:ind w:left="1427" w:right="-32" w:hanging="722"/>
              <w:rPr>
                <w:rFonts w:ascii="Times New Roman" w:hAnsi="Times New Roman"/>
              </w:rPr>
            </w:pPr>
            <w:r w:rsidRPr="008725BA">
              <w:rPr>
                <w:rFonts w:ascii="Times New Roman" w:hAnsi="Times New Roman"/>
              </w:rPr>
              <w:t>Expertise</w:t>
            </w:r>
          </w:p>
        </w:tc>
        <w:tc>
          <w:tcPr>
            <w:tcW w:w="3037" w:type="dxa"/>
          </w:tcPr>
          <w:p w14:paraId="716BE058" w14:textId="71123F46"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7</w:t>
            </w:r>
            <w:r>
              <w:rPr>
                <w:rFonts w:ascii="Times New Roman" w:hAnsi="Times New Roman"/>
              </w:rPr>
              <w:t xml:space="preserve"> </w:t>
            </w:r>
          </w:p>
        </w:tc>
      </w:tr>
      <w:tr w:rsidR="008725BA" w:rsidRPr="007B01B1" w14:paraId="5AA35C77" w14:textId="77777777" w:rsidTr="009F3E69">
        <w:tc>
          <w:tcPr>
            <w:tcW w:w="7033" w:type="dxa"/>
          </w:tcPr>
          <w:p w14:paraId="47D7CE1A" w14:textId="5C46305C" w:rsidR="008725BA" w:rsidRPr="008725BA" w:rsidRDefault="008725BA" w:rsidP="00395A3D">
            <w:pPr>
              <w:ind w:left="1427" w:right="-32" w:hanging="722"/>
              <w:rPr>
                <w:rFonts w:ascii="Times New Roman" w:hAnsi="Times New Roman"/>
              </w:rPr>
            </w:pPr>
            <w:r w:rsidRPr="008725BA">
              <w:rPr>
                <w:rFonts w:ascii="Times New Roman" w:hAnsi="Times New Roman"/>
              </w:rPr>
              <w:t>Interplay Between these Systems</w:t>
            </w:r>
          </w:p>
        </w:tc>
        <w:tc>
          <w:tcPr>
            <w:tcW w:w="3037" w:type="dxa"/>
          </w:tcPr>
          <w:p w14:paraId="3D0A992E" w14:textId="7A106B40"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9</w:t>
            </w:r>
          </w:p>
        </w:tc>
      </w:tr>
      <w:tr w:rsidR="008725BA" w:rsidRPr="007B01B1" w14:paraId="343EE473" w14:textId="77777777" w:rsidTr="009F3E69">
        <w:tc>
          <w:tcPr>
            <w:tcW w:w="7033" w:type="dxa"/>
          </w:tcPr>
          <w:p w14:paraId="7A6D1038" w14:textId="77777777" w:rsidR="008725BA" w:rsidRPr="007B01B1" w:rsidRDefault="008725BA" w:rsidP="00395A3D">
            <w:pPr>
              <w:ind w:right="-32"/>
              <w:rPr>
                <w:rFonts w:ascii="Times New Roman" w:hAnsi="Times New Roman"/>
              </w:rPr>
            </w:pPr>
          </w:p>
        </w:tc>
        <w:tc>
          <w:tcPr>
            <w:tcW w:w="3037" w:type="dxa"/>
          </w:tcPr>
          <w:p w14:paraId="45143B97" w14:textId="77777777" w:rsidR="008725BA" w:rsidRPr="007B01B1" w:rsidRDefault="008725BA" w:rsidP="00395A3D">
            <w:pPr>
              <w:ind w:left="798" w:right="1014"/>
              <w:jc w:val="right"/>
              <w:rPr>
                <w:rFonts w:ascii="Times New Roman" w:hAnsi="Times New Roman"/>
              </w:rPr>
            </w:pPr>
          </w:p>
        </w:tc>
      </w:tr>
      <w:tr w:rsidR="008725BA" w:rsidRPr="007B01B1" w14:paraId="10D2EDF6" w14:textId="77777777" w:rsidTr="009F3E69">
        <w:tc>
          <w:tcPr>
            <w:tcW w:w="7033" w:type="dxa"/>
          </w:tcPr>
          <w:p w14:paraId="6BCEEC63" w14:textId="77777777" w:rsidR="008725BA" w:rsidRPr="007B01B1" w:rsidRDefault="008725BA" w:rsidP="00395A3D">
            <w:pPr>
              <w:ind w:right="-32"/>
              <w:rPr>
                <w:rFonts w:ascii="Times New Roman" w:hAnsi="Times New Roman"/>
              </w:rPr>
            </w:pPr>
            <w:r>
              <w:rPr>
                <w:rFonts w:ascii="Times New Roman" w:hAnsi="Times New Roman"/>
              </w:rPr>
              <w:t>Methods</w:t>
            </w:r>
          </w:p>
        </w:tc>
        <w:tc>
          <w:tcPr>
            <w:tcW w:w="3037" w:type="dxa"/>
          </w:tcPr>
          <w:p w14:paraId="7C4F7F48" w14:textId="7B3150B7" w:rsidR="008725BA" w:rsidRPr="007B01B1" w:rsidRDefault="008725BA" w:rsidP="00395A3D">
            <w:pPr>
              <w:ind w:left="798" w:right="72"/>
              <w:rPr>
                <w:rFonts w:ascii="Times New Roman" w:hAnsi="Times New Roman"/>
              </w:rPr>
            </w:pPr>
            <w:r>
              <w:rPr>
                <w:rFonts w:ascii="Times New Roman" w:hAnsi="Times New Roman"/>
              </w:rPr>
              <w:t xml:space="preserve">Page  </w:t>
            </w:r>
            <w:r w:rsidR="00F93E7B">
              <w:rPr>
                <w:rFonts w:ascii="Times New Roman" w:hAnsi="Times New Roman"/>
              </w:rPr>
              <w:t>1</w:t>
            </w:r>
            <w:r w:rsidR="007915D4">
              <w:rPr>
                <w:rFonts w:ascii="Times New Roman" w:hAnsi="Times New Roman"/>
              </w:rPr>
              <w:t>1</w:t>
            </w:r>
          </w:p>
        </w:tc>
      </w:tr>
      <w:tr w:rsidR="008725BA" w:rsidRPr="007B01B1" w14:paraId="6F38A9E8" w14:textId="77777777" w:rsidTr="009F3E69">
        <w:tc>
          <w:tcPr>
            <w:tcW w:w="7033" w:type="dxa"/>
          </w:tcPr>
          <w:p w14:paraId="06FFB323" w14:textId="14284BF8" w:rsidR="008725BA" w:rsidRPr="007B01B1" w:rsidRDefault="008725BA" w:rsidP="00395A3D">
            <w:pPr>
              <w:ind w:left="1427" w:right="-32" w:hanging="722"/>
              <w:rPr>
                <w:rFonts w:ascii="Times New Roman" w:hAnsi="Times New Roman"/>
              </w:rPr>
            </w:pPr>
            <w:r>
              <w:rPr>
                <w:rFonts w:ascii="Times New Roman" w:hAnsi="Times New Roman"/>
              </w:rPr>
              <w:t xml:space="preserve">Participants </w:t>
            </w:r>
          </w:p>
        </w:tc>
        <w:tc>
          <w:tcPr>
            <w:tcW w:w="3037" w:type="dxa"/>
          </w:tcPr>
          <w:p w14:paraId="1A88051B" w14:textId="3B413AA7" w:rsidR="008725BA" w:rsidRPr="007B01B1" w:rsidRDefault="008725BA" w:rsidP="00395A3D">
            <w:pPr>
              <w:ind w:left="798" w:right="60"/>
              <w:rPr>
                <w:rFonts w:ascii="Times New Roman" w:hAnsi="Times New Roman"/>
              </w:rPr>
            </w:pPr>
            <w:r>
              <w:rPr>
                <w:rFonts w:ascii="Times New Roman" w:hAnsi="Times New Roman"/>
              </w:rPr>
              <w:t xml:space="preserve">Page  </w:t>
            </w:r>
            <w:r w:rsidR="00F93E7B">
              <w:rPr>
                <w:rFonts w:ascii="Times New Roman" w:hAnsi="Times New Roman"/>
              </w:rPr>
              <w:t>1</w:t>
            </w:r>
            <w:r w:rsidR="007915D4">
              <w:rPr>
                <w:rFonts w:ascii="Times New Roman" w:hAnsi="Times New Roman"/>
              </w:rPr>
              <w:t>1</w:t>
            </w:r>
          </w:p>
        </w:tc>
      </w:tr>
      <w:tr w:rsidR="008725BA" w:rsidRPr="007B01B1" w14:paraId="731F3A72" w14:textId="77777777" w:rsidTr="009F3E69">
        <w:tc>
          <w:tcPr>
            <w:tcW w:w="7033" w:type="dxa"/>
          </w:tcPr>
          <w:p w14:paraId="6BDB25F6" w14:textId="58216C66" w:rsidR="008725BA" w:rsidRPr="007B01B1" w:rsidRDefault="008725BA" w:rsidP="00395A3D">
            <w:pPr>
              <w:ind w:left="1427" w:right="-32" w:hanging="722"/>
              <w:rPr>
                <w:rFonts w:ascii="Times New Roman" w:hAnsi="Times New Roman"/>
              </w:rPr>
            </w:pPr>
            <w:r>
              <w:rPr>
                <w:rFonts w:ascii="Times New Roman" w:hAnsi="Times New Roman"/>
              </w:rPr>
              <w:t>Materials</w:t>
            </w:r>
          </w:p>
        </w:tc>
        <w:tc>
          <w:tcPr>
            <w:tcW w:w="3037" w:type="dxa"/>
          </w:tcPr>
          <w:p w14:paraId="514C31CC" w14:textId="60F4BD41"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1</w:t>
            </w:r>
          </w:p>
        </w:tc>
      </w:tr>
      <w:tr w:rsidR="008725BA" w:rsidRPr="007B01B1" w14:paraId="108C3425" w14:textId="77777777" w:rsidTr="009F3E69">
        <w:tc>
          <w:tcPr>
            <w:tcW w:w="7033" w:type="dxa"/>
          </w:tcPr>
          <w:p w14:paraId="1012115E" w14:textId="6B965A23" w:rsidR="008725BA" w:rsidRPr="007B01B1" w:rsidRDefault="008725BA" w:rsidP="00395A3D">
            <w:pPr>
              <w:ind w:left="1427" w:right="-32" w:hanging="722"/>
              <w:rPr>
                <w:rFonts w:ascii="Times New Roman" w:hAnsi="Times New Roman"/>
              </w:rPr>
            </w:pPr>
            <w:r>
              <w:rPr>
                <w:rFonts w:ascii="Times New Roman" w:hAnsi="Times New Roman"/>
              </w:rPr>
              <w:t>Procedure</w:t>
            </w:r>
          </w:p>
        </w:tc>
        <w:tc>
          <w:tcPr>
            <w:tcW w:w="3037" w:type="dxa"/>
          </w:tcPr>
          <w:p w14:paraId="2030F0A2" w14:textId="5555D567"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7</w:t>
            </w:r>
          </w:p>
        </w:tc>
      </w:tr>
      <w:tr w:rsidR="008725BA" w14:paraId="2D44B9CE" w14:textId="77777777" w:rsidTr="009F3E69">
        <w:tc>
          <w:tcPr>
            <w:tcW w:w="7033" w:type="dxa"/>
          </w:tcPr>
          <w:p w14:paraId="6DB9393E" w14:textId="77777777" w:rsidR="008725BA" w:rsidRDefault="008725BA" w:rsidP="00395A3D">
            <w:pPr>
              <w:ind w:left="705" w:right="-32"/>
            </w:pPr>
          </w:p>
        </w:tc>
        <w:tc>
          <w:tcPr>
            <w:tcW w:w="3037" w:type="dxa"/>
          </w:tcPr>
          <w:p w14:paraId="75D5FC80" w14:textId="77777777" w:rsidR="008725BA" w:rsidRDefault="008725BA" w:rsidP="00395A3D">
            <w:pPr>
              <w:ind w:left="798" w:right="1014"/>
              <w:jc w:val="right"/>
            </w:pPr>
          </w:p>
        </w:tc>
      </w:tr>
      <w:tr w:rsidR="008725BA" w14:paraId="03702894" w14:textId="77777777" w:rsidTr="009F3E69">
        <w:tc>
          <w:tcPr>
            <w:tcW w:w="7033" w:type="dxa"/>
          </w:tcPr>
          <w:p w14:paraId="4098DEB1" w14:textId="77777777" w:rsidR="008725BA" w:rsidRDefault="008725BA" w:rsidP="00395A3D">
            <w:pPr>
              <w:ind w:right="-32"/>
            </w:pPr>
            <w:r>
              <w:rPr>
                <w:rFonts w:ascii="Times New Roman" w:hAnsi="Times New Roman"/>
              </w:rPr>
              <w:t>Results</w:t>
            </w:r>
          </w:p>
        </w:tc>
        <w:tc>
          <w:tcPr>
            <w:tcW w:w="3037" w:type="dxa"/>
          </w:tcPr>
          <w:p w14:paraId="43A3F163" w14:textId="647BAFFF"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
        </w:tc>
      </w:tr>
      <w:tr w:rsidR="008725BA" w14:paraId="622CC4E0" w14:textId="77777777" w:rsidTr="009F3E69">
        <w:tc>
          <w:tcPr>
            <w:tcW w:w="7033" w:type="dxa"/>
          </w:tcPr>
          <w:p w14:paraId="00D15F6E" w14:textId="25F42145" w:rsidR="008725BA" w:rsidRDefault="008725BA" w:rsidP="00395A3D">
            <w:pPr>
              <w:ind w:left="1427" w:right="-32" w:hanging="722"/>
            </w:pPr>
            <w:r>
              <w:rPr>
                <w:rFonts w:ascii="Times New Roman" w:hAnsi="Times New Roman"/>
              </w:rPr>
              <w:t xml:space="preserve">Descriptive Statistics </w:t>
            </w:r>
          </w:p>
        </w:tc>
        <w:tc>
          <w:tcPr>
            <w:tcW w:w="3037" w:type="dxa"/>
          </w:tcPr>
          <w:p w14:paraId="7B46B222" w14:textId="239DA7C5"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
        </w:tc>
      </w:tr>
      <w:tr w:rsidR="008725BA" w14:paraId="78AF61D1" w14:textId="77777777" w:rsidTr="009F3E69">
        <w:tc>
          <w:tcPr>
            <w:tcW w:w="7033" w:type="dxa"/>
          </w:tcPr>
          <w:p w14:paraId="6A89BAC9" w14:textId="37107BB6" w:rsidR="008725BA" w:rsidRDefault="008725BA" w:rsidP="00395A3D">
            <w:pPr>
              <w:ind w:left="1427" w:right="-32" w:hanging="722"/>
            </w:pPr>
            <w:r>
              <w:rPr>
                <w:rFonts w:ascii="Times New Roman" w:hAnsi="Times New Roman"/>
              </w:rPr>
              <w:t>Hypothesis Tests</w:t>
            </w:r>
          </w:p>
        </w:tc>
        <w:tc>
          <w:tcPr>
            <w:tcW w:w="3037" w:type="dxa"/>
          </w:tcPr>
          <w:p w14:paraId="40CFA310" w14:textId="73FADA35"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sidR="007915D4">
              <w:rPr>
                <w:rFonts w:ascii="Times New Roman" w:hAnsi="Times New Roman"/>
              </w:rPr>
              <w:t>20</w:t>
            </w:r>
          </w:p>
        </w:tc>
      </w:tr>
      <w:tr w:rsidR="008725BA" w14:paraId="5112EC91" w14:textId="77777777" w:rsidTr="009F3E69">
        <w:tc>
          <w:tcPr>
            <w:tcW w:w="7033" w:type="dxa"/>
          </w:tcPr>
          <w:p w14:paraId="7B489A4A" w14:textId="77777777" w:rsidR="008725BA" w:rsidRDefault="008725BA" w:rsidP="00395A3D">
            <w:pPr>
              <w:ind w:left="705" w:right="-32"/>
            </w:pPr>
          </w:p>
        </w:tc>
        <w:tc>
          <w:tcPr>
            <w:tcW w:w="3037" w:type="dxa"/>
          </w:tcPr>
          <w:p w14:paraId="2B540364" w14:textId="77777777" w:rsidR="008725BA" w:rsidRDefault="008725BA" w:rsidP="00395A3D">
            <w:pPr>
              <w:ind w:left="798" w:right="1014"/>
              <w:jc w:val="right"/>
            </w:pPr>
          </w:p>
        </w:tc>
      </w:tr>
      <w:tr w:rsidR="00602CFF" w14:paraId="18E3F3D2" w14:textId="77777777" w:rsidTr="009F3E69">
        <w:tc>
          <w:tcPr>
            <w:tcW w:w="7033" w:type="dxa"/>
          </w:tcPr>
          <w:p w14:paraId="5E0A5D53" w14:textId="72B309FE" w:rsidR="00602CFF" w:rsidRDefault="00602CFF" w:rsidP="00602CFF">
            <w:pPr>
              <w:ind w:left="-21" w:right="-32"/>
            </w:pPr>
            <w:r>
              <w:rPr>
                <w:rFonts w:ascii="Times New Roman" w:hAnsi="Times New Roman"/>
              </w:rPr>
              <w:t>Discussion</w:t>
            </w:r>
          </w:p>
        </w:tc>
        <w:tc>
          <w:tcPr>
            <w:tcW w:w="3037" w:type="dxa"/>
          </w:tcPr>
          <w:p w14:paraId="4EAB3382" w14:textId="6333DA36" w:rsidR="00602CFF" w:rsidRDefault="00602CFF" w:rsidP="00602CFF">
            <w:pPr>
              <w:ind w:left="798" w:right="60"/>
            </w:pPr>
            <w:r>
              <w:rPr>
                <w:rFonts w:ascii="Times New Roman" w:hAnsi="Times New Roman"/>
              </w:rPr>
              <w:t>Page  2</w:t>
            </w:r>
            <w:r w:rsidR="007915D4">
              <w:rPr>
                <w:rFonts w:ascii="Times New Roman" w:hAnsi="Times New Roman"/>
              </w:rPr>
              <w:t>3</w:t>
            </w:r>
          </w:p>
        </w:tc>
      </w:tr>
      <w:tr w:rsidR="00602CFF" w14:paraId="72DC16A1" w14:textId="77777777" w:rsidTr="009F3E69">
        <w:tc>
          <w:tcPr>
            <w:tcW w:w="7033" w:type="dxa"/>
          </w:tcPr>
          <w:p w14:paraId="546CF8D7" w14:textId="004B85A4" w:rsidR="00602CFF" w:rsidRDefault="00602CFF" w:rsidP="00602CFF">
            <w:pPr>
              <w:ind w:left="705" w:right="-32"/>
            </w:pPr>
            <w:r>
              <w:rPr>
                <w:rFonts w:ascii="Times New Roman" w:hAnsi="Times New Roman"/>
              </w:rPr>
              <w:t xml:space="preserve">Conclusion  </w:t>
            </w:r>
          </w:p>
        </w:tc>
        <w:tc>
          <w:tcPr>
            <w:tcW w:w="3037" w:type="dxa"/>
          </w:tcPr>
          <w:p w14:paraId="73933EC6" w14:textId="0CD29D19" w:rsidR="00602CFF" w:rsidRPr="00602CFF" w:rsidRDefault="00602CFF" w:rsidP="00602CFF">
            <w:pPr>
              <w:ind w:left="798" w:right="1014"/>
              <w:rPr>
                <w:rFonts w:ascii="Times New Roman" w:hAnsi="Times New Roman"/>
              </w:rPr>
            </w:pPr>
            <w:r>
              <w:rPr>
                <w:rFonts w:ascii="Times New Roman" w:hAnsi="Times New Roman"/>
              </w:rPr>
              <w:t>Page  2</w:t>
            </w:r>
            <w:r w:rsidR="009F3E69">
              <w:rPr>
                <w:rFonts w:ascii="Times New Roman" w:hAnsi="Times New Roman"/>
              </w:rPr>
              <w:t>4</w:t>
            </w:r>
          </w:p>
        </w:tc>
      </w:tr>
      <w:tr w:rsidR="00F93E7B" w14:paraId="49310EFC" w14:textId="77777777" w:rsidTr="009F3E69">
        <w:tc>
          <w:tcPr>
            <w:tcW w:w="7033" w:type="dxa"/>
          </w:tcPr>
          <w:p w14:paraId="5066916B" w14:textId="77777777" w:rsidR="00F93E7B" w:rsidRDefault="00F93E7B" w:rsidP="00395A3D">
            <w:pPr>
              <w:ind w:left="-21" w:right="-32"/>
            </w:pPr>
          </w:p>
        </w:tc>
        <w:tc>
          <w:tcPr>
            <w:tcW w:w="3037" w:type="dxa"/>
          </w:tcPr>
          <w:p w14:paraId="09E59FD3" w14:textId="77777777" w:rsidR="00F93E7B" w:rsidRDefault="00F93E7B" w:rsidP="00395A3D">
            <w:pPr>
              <w:ind w:left="798" w:right="60"/>
            </w:pPr>
          </w:p>
        </w:tc>
      </w:tr>
      <w:tr w:rsidR="008725BA" w14:paraId="4B46ABB8" w14:textId="77777777" w:rsidTr="009F3E69">
        <w:tc>
          <w:tcPr>
            <w:tcW w:w="7033" w:type="dxa"/>
          </w:tcPr>
          <w:p w14:paraId="005D237D" w14:textId="77777777" w:rsidR="008725BA" w:rsidRDefault="008725BA" w:rsidP="00395A3D">
            <w:pPr>
              <w:ind w:left="-21" w:right="-32"/>
            </w:pPr>
            <w:r>
              <w:rPr>
                <w:rFonts w:ascii="Times New Roman" w:hAnsi="Times New Roman"/>
              </w:rPr>
              <w:t>References</w:t>
            </w:r>
          </w:p>
        </w:tc>
        <w:tc>
          <w:tcPr>
            <w:tcW w:w="3037" w:type="dxa"/>
          </w:tcPr>
          <w:p w14:paraId="102735C6" w14:textId="6900E7D2"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Pr>
                <w:rFonts w:ascii="Times New Roman" w:hAnsi="Times New Roman"/>
              </w:rPr>
              <w:t>2</w:t>
            </w:r>
            <w:r w:rsidR="009F3E69">
              <w:rPr>
                <w:rFonts w:ascii="Times New Roman" w:hAnsi="Times New Roman"/>
              </w:rPr>
              <w:t>5</w:t>
            </w:r>
          </w:p>
        </w:tc>
      </w:tr>
      <w:tr w:rsidR="00C1662F" w14:paraId="06C2E1FA" w14:textId="77777777" w:rsidTr="009F3E69">
        <w:tc>
          <w:tcPr>
            <w:tcW w:w="7033" w:type="dxa"/>
          </w:tcPr>
          <w:p w14:paraId="615B1151" w14:textId="77777777" w:rsidR="00C1662F" w:rsidRDefault="00C1662F" w:rsidP="00395A3D">
            <w:pPr>
              <w:ind w:left="-21" w:right="-32"/>
            </w:pPr>
          </w:p>
        </w:tc>
        <w:tc>
          <w:tcPr>
            <w:tcW w:w="3037" w:type="dxa"/>
          </w:tcPr>
          <w:p w14:paraId="7DB43E31" w14:textId="77777777" w:rsidR="00C1662F" w:rsidRDefault="00C1662F" w:rsidP="00395A3D">
            <w:pPr>
              <w:ind w:left="798" w:right="60"/>
            </w:pPr>
          </w:p>
        </w:tc>
      </w:tr>
      <w:tr w:rsidR="00C1662F" w14:paraId="3A35C5B3" w14:textId="77777777" w:rsidTr="009F3E69">
        <w:tc>
          <w:tcPr>
            <w:tcW w:w="7033" w:type="dxa"/>
          </w:tcPr>
          <w:p w14:paraId="6B0BF484" w14:textId="788FAD56" w:rsidR="00C1662F" w:rsidRDefault="00C1662F" w:rsidP="00C1662F">
            <w:pPr>
              <w:ind w:left="-21" w:right="-32"/>
            </w:pPr>
            <w:r>
              <w:rPr>
                <w:rFonts w:ascii="Times New Roman" w:hAnsi="Times New Roman"/>
              </w:rPr>
              <w:t>Appendices</w:t>
            </w:r>
          </w:p>
        </w:tc>
        <w:tc>
          <w:tcPr>
            <w:tcW w:w="3037" w:type="dxa"/>
          </w:tcPr>
          <w:p w14:paraId="44B04AE3" w14:textId="4D68E7CE" w:rsidR="00C1662F" w:rsidRDefault="00C1662F" w:rsidP="00C1662F">
            <w:pPr>
              <w:ind w:left="798" w:right="60"/>
            </w:pPr>
            <w:r>
              <w:rPr>
                <w:rFonts w:ascii="Times New Roman" w:hAnsi="Times New Roman"/>
              </w:rPr>
              <w:t>Page</w:t>
            </w:r>
            <w:r w:rsidR="009F3E69">
              <w:rPr>
                <w:rFonts w:ascii="Times New Roman" w:hAnsi="Times New Roman"/>
              </w:rPr>
              <w:t xml:space="preserve">  29</w:t>
            </w:r>
            <w:r>
              <w:rPr>
                <w:rFonts w:ascii="Times New Roman" w:hAnsi="Times New Roman"/>
              </w:rPr>
              <w:t xml:space="preserve"> </w:t>
            </w:r>
          </w:p>
        </w:tc>
      </w:tr>
      <w:tr w:rsidR="00C1662F" w14:paraId="1A1F167B" w14:textId="77777777" w:rsidTr="009F3E69">
        <w:tc>
          <w:tcPr>
            <w:tcW w:w="7033" w:type="dxa"/>
          </w:tcPr>
          <w:p w14:paraId="0D377BBA" w14:textId="346C9239" w:rsidR="00C1662F" w:rsidRDefault="00C1662F" w:rsidP="00C1662F">
            <w:pPr>
              <w:ind w:left="-21" w:right="-32"/>
            </w:pPr>
            <w:r>
              <w:rPr>
                <w:rFonts w:ascii="Times New Roman" w:hAnsi="Times New Roman"/>
              </w:rPr>
              <w:t xml:space="preserve">            Appendix A. Human Subjects IRB Approval</w:t>
            </w:r>
            <w:r>
              <w:tab/>
            </w:r>
          </w:p>
        </w:tc>
        <w:tc>
          <w:tcPr>
            <w:tcW w:w="3037" w:type="dxa"/>
          </w:tcPr>
          <w:p w14:paraId="249242F2" w14:textId="11654AF2" w:rsidR="00C1662F" w:rsidRDefault="00C1662F" w:rsidP="00C1662F">
            <w:pPr>
              <w:ind w:left="798" w:right="60"/>
            </w:pPr>
            <w:r>
              <w:rPr>
                <w:rFonts w:ascii="Times New Roman" w:hAnsi="Times New Roman"/>
              </w:rPr>
              <w:t xml:space="preserve">Page </w:t>
            </w:r>
            <w:r w:rsidR="009F3E69">
              <w:rPr>
                <w:rFonts w:ascii="Times New Roman" w:hAnsi="Times New Roman"/>
              </w:rPr>
              <w:t xml:space="preserve"> 29</w:t>
            </w:r>
          </w:p>
        </w:tc>
      </w:tr>
    </w:tbl>
    <w:p w14:paraId="40BF06D4" w14:textId="77777777" w:rsidR="0057567A" w:rsidRPr="007B01B1" w:rsidRDefault="0057567A" w:rsidP="0057567A">
      <w:pPr>
        <w:ind w:left="-720"/>
      </w:pPr>
    </w:p>
    <w:p w14:paraId="01DF4F24" w14:textId="77777777" w:rsidR="007915D4" w:rsidRPr="00C1662F" w:rsidRDefault="002041C7" w:rsidP="007915D4">
      <w:pPr>
        <w:tabs>
          <w:tab w:val="left" w:pos="7920"/>
          <w:tab w:val="left" w:pos="8010"/>
        </w:tabs>
        <w:jc w:val="center"/>
        <w:rPr>
          <w:b/>
        </w:rPr>
      </w:pPr>
      <w:r w:rsidRPr="007B01B1">
        <w:br w:type="page"/>
      </w:r>
      <w:r w:rsidR="007915D4" w:rsidRPr="007B01B1">
        <w:rPr>
          <w:b/>
        </w:rPr>
        <w:lastRenderedPageBreak/>
        <w:t>LIST OF TABLES</w:t>
      </w:r>
    </w:p>
    <w:p w14:paraId="6EEBC063" w14:textId="77777777" w:rsidR="007915D4" w:rsidRDefault="007915D4" w:rsidP="007915D4">
      <w:pPr>
        <w:tabs>
          <w:tab w:val="left" w:pos="7920"/>
          <w:tab w:val="left" w:pos="8010"/>
        </w:tabs>
        <w:jc w:val="center"/>
        <w:rPr>
          <w:b/>
        </w:rPr>
      </w:pPr>
    </w:p>
    <w:p w14:paraId="65408B87" w14:textId="77777777" w:rsidR="007915D4" w:rsidRPr="0057541A" w:rsidRDefault="007915D4" w:rsidP="007915D4">
      <w:pPr>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915D4" w:rsidRPr="0057541A" w14:paraId="794F423A" w14:textId="77777777" w:rsidTr="009F3E69">
        <w:trPr>
          <w:trHeight w:val="282"/>
        </w:trPr>
        <w:tc>
          <w:tcPr>
            <w:tcW w:w="7110" w:type="dxa"/>
          </w:tcPr>
          <w:p w14:paraId="7835AAA8" w14:textId="77777777" w:rsidR="007915D4" w:rsidRPr="0057541A" w:rsidRDefault="007915D4" w:rsidP="00261154">
            <w:pPr>
              <w:ind w:left="-15"/>
              <w:rPr>
                <w:rFonts w:ascii="Times New Roman" w:hAnsi="Times New Roman"/>
              </w:rPr>
            </w:pPr>
            <w:r w:rsidRPr="0057541A">
              <w:rPr>
                <w:rFonts w:ascii="Times New Roman" w:hAnsi="Times New Roman"/>
              </w:rPr>
              <w:t>Table 1</w:t>
            </w:r>
            <w:r>
              <w:rPr>
                <w:rFonts w:ascii="Times New Roman" w:hAnsi="Times New Roman"/>
              </w:rPr>
              <w:t>. Latin Square order of tasks for non-foreign language portion</w:t>
            </w:r>
          </w:p>
        </w:tc>
        <w:tc>
          <w:tcPr>
            <w:tcW w:w="2340" w:type="dxa"/>
          </w:tcPr>
          <w:p w14:paraId="3DE0EF75" w14:textId="1EDEF8DA" w:rsidR="007915D4" w:rsidRPr="0057541A" w:rsidRDefault="007915D4" w:rsidP="00261154">
            <w:pPr>
              <w:ind w:left="796"/>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6539A902" w14:textId="77777777" w:rsidTr="009F3E69">
        <w:trPr>
          <w:trHeight w:val="282"/>
        </w:trPr>
        <w:tc>
          <w:tcPr>
            <w:tcW w:w="7110" w:type="dxa"/>
          </w:tcPr>
          <w:p w14:paraId="70ACAC65" w14:textId="77777777" w:rsidR="007915D4" w:rsidRPr="0057541A" w:rsidRDefault="007915D4" w:rsidP="00261154">
            <w:pPr>
              <w:ind w:left="877" w:hanging="877"/>
              <w:rPr>
                <w:rFonts w:ascii="Times New Roman" w:hAnsi="Times New Roman"/>
              </w:rPr>
            </w:pPr>
          </w:p>
        </w:tc>
        <w:tc>
          <w:tcPr>
            <w:tcW w:w="2340" w:type="dxa"/>
          </w:tcPr>
          <w:p w14:paraId="2B5E8C50" w14:textId="77777777" w:rsidR="007915D4" w:rsidRPr="0057541A" w:rsidRDefault="007915D4" w:rsidP="00261154">
            <w:pPr>
              <w:ind w:left="792"/>
              <w:jc w:val="right"/>
              <w:rPr>
                <w:rFonts w:ascii="Times New Roman" w:hAnsi="Times New Roman"/>
              </w:rPr>
            </w:pPr>
          </w:p>
        </w:tc>
      </w:tr>
      <w:tr w:rsidR="007915D4" w:rsidRPr="0057541A" w14:paraId="791DD76B" w14:textId="77777777" w:rsidTr="009F3E69">
        <w:trPr>
          <w:trHeight w:val="282"/>
        </w:trPr>
        <w:tc>
          <w:tcPr>
            <w:tcW w:w="7110" w:type="dxa"/>
          </w:tcPr>
          <w:p w14:paraId="7015AAA9" w14:textId="77777777" w:rsidR="007915D4" w:rsidRPr="0057541A" w:rsidRDefault="007915D4" w:rsidP="00261154">
            <w:pPr>
              <w:ind w:left="877" w:hanging="877"/>
              <w:rPr>
                <w:rFonts w:ascii="Times New Roman" w:hAnsi="Times New Roman"/>
              </w:rPr>
            </w:pPr>
            <w:r w:rsidRPr="0057541A">
              <w:rPr>
                <w:rFonts w:ascii="Times New Roman" w:hAnsi="Times New Roman"/>
              </w:rPr>
              <w:t>Table 2.</w:t>
            </w:r>
            <w:r>
              <w:rPr>
                <w:rFonts w:ascii="Times New Roman" w:hAnsi="Times New Roman"/>
              </w:rPr>
              <w:t xml:space="preserve"> Latin Square order of tasks for foreign language portion</w:t>
            </w:r>
          </w:p>
        </w:tc>
        <w:tc>
          <w:tcPr>
            <w:tcW w:w="2340" w:type="dxa"/>
          </w:tcPr>
          <w:p w14:paraId="0A40F5AE" w14:textId="0C0FE935" w:rsidR="007915D4" w:rsidRPr="0057541A" w:rsidRDefault="007915D4" w:rsidP="00261154">
            <w:pPr>
              <w:ind w:left="796" w:right="-14" w:firstLine="10"/>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026D6C9F" w14:textId="77777777" w:rsidTr="009F3E69">
        <w:trPr>
          <w:trHeight w:val="282"/>
        </w:trPr>
        <w:tc>
          <w:tcPr>
            <w:tcW w:w="7110" w:type="dxa"/>
          </w:tcPr>
          <w:p w14:paraId="08DE2174" w14:textId="77777777" w:rsidR="007915D4" w:rsidRPr="0057541A" w:rsidRDefault="007915D4" w:rsidP="00261154">
            <w:pPr>
              <w:ind w:left="877" w:hanging="877"/>
              <w:rPr>
                <w:rFonts w:ascii="Times New Roman" w:hAnsi="Times New Roman"/>
              </w:rPr>
            </w:pPr>
          </w:p>
        </w:tc>
        <w:tc>
          <w:tcPr>
            <w:tcW w:w="2340" w:type="dxa"/>
          </w:tcPr>
          <w:p w14:paraId="4CB6231A" w14:textId="77777777" w:rsidR="007915D4" w:rsidRPr="0057541A" w:rsidRDefault="007915D4" w:rsidP="00261154">
            <w:pPr>
              <w:ind w:left="792"/>
              <w:jc w:val="right"/>
              <w:rPr>
                <w:rFonts w:ascii="Times New Roman" w:hAnsi="Times New Roman"/>
              </w:rPr>
            </w:pPr>
          </w:p>
        </w:tc>
      </w:tr>
    </w:tbl>
    <w:p w14:paraId="718F7759" w14:textId="77777777" w:rsidR="007915D4" w:rsidRDefault="007915D4" w:rsidP="0057567A">
      <w:pPr>
        <w:tabs>
          <w:tab w:val="right" w:leader="dot" w:pos="8640"/>
        </w:tabs>
        <w:jc w:val="center"/>
        <w:rPr>
          <w:b/>
        </w:rPr>
      </w:pPr>
    </w:p>
    <w:p w14:paraId="3AD63C6E" w14:textId="77777777" w:rsidR="007915D4" w:rsidRDefault="007915D4">
      <w:pPr>
        <w:rPr>
          <w:b/>
        </w:rPr>
      </w:pPr>
      <w:r>
        <w:rPr>
          <w:b/>
        </w:rPr>
        <w:br w:type="page"/>
      </w:r>
    </w:p>
    <w:p w14:paraId="756D2349" w14:textId="27E29761" w:rsidR="002041C7" w:rsidRDefault="002041C7" w:rsidP="0057567A">
      <w:pPr>
        <w:tabs>
          <w:tab w:val="right" w:leader="dot" w:pos="8640"/>
        </w:tabs>
        <w:jc w:val="center"/>
        <w:rPr>
          <w:b/>
        </w:rPr>
      </w:pPr>
      <w:r w:rsidRPr="007B01B1">
        <w:rPr>
          <w:b/>
        </w:rPr>
        <w:lastRenderedPageBreak/>
        <w:t>LIST OF FIGURES</w:t>
      </w:r>
    </w:p>
    <w:p w14:paraId="6022570F" w14:textId="77777777" w:rsidR="00FD3625" w:rsidRPr="007B01B1" w:rsidRDefault="00FD3625" w:rsidP="00A639DE">
      <w:pPr>
        <w:tabs>
          <w:tab w:val="right" w:leader="dot" w:pos="8640"/>
        </w:tabs>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E6BA6" w:rsidRPr="0057541A" w14:paraId="22D3075E" w14:textId="77777777" w:rsidTr="009F3E69">
        <w:tc>
          <w:tcPr>
            <w:tcW w:w="7110" w:type="dxa"/>
          </w:tcPr>
          <w:p w14:paraId="2072CE11" w14:textId="7AE0C882" w:rsidR="007E6BA6" w:rsidRPr="00006EF0" w:rsidRDefault="007E6BA6" w:rsidP="00006EF0">
            <w:pPr>
              <w:ind w:right="-3540"/>
              <w:rPr>
                <w:rFonts w:ascii="Times New Roman" w:hAnsi="Times New Roman"/>
              </w:rPr>
            </w:pPr>
            <w:r w:rsidRPr="00006EF0">
              <w:rPr>
                <w:rFonts w:ascii="Times New Roman" w:hAnsi="Times New Roman"/>
              </w:rPr>
              <w:t xml:space="preserve">Figure 1. </w:t>
            </w:r>
            <w:r w:rsidR="006636E0">
              <w:rPr>
                <w:rFonts w:ascii="Times New Roman" w:hAnsi="Times New Roman"/>
              </w:rPr>
              <w:t>Letters of AOSPAN presented to participant</w:t>
            </w:r>
          </w:p>
        </w:tc>
        <w:tc>
          <w:tcPr>
            <w:tcW w:w="2340" w:type="dxa"/>
          </w:tcPr>
          <w:p w14:paraId="6F582010" w14:textId="4611FE63" w:rsidR="007E6BA6" w:rsidRPr="00006EF0" w:rsidRDefault="00F6513C" w:rsidP="00006EF0">
            <w:pPr>
              <w:ind w:left="796"/>
              <w:rPr>
                <w:rFonts w:ascii="Times New Roman" w:hAnsi="Times New Roman"/>
              </w:rPr>
            </w:pPr>
            <w:r w:rsidRPr="00006EF0">
              <w:rPr>
                <w:rFonts w:ascii="Times New Roman" w:hAnsi="Times New Roman"/>
              </w:rPr>
              <w:t xml:space="preserve">Page </w:t>
            </w:r>
            <w:r w:rsidR="007E6BA6" w:rsidRPr="00006EF0">
              <w:rPr>
                <w:rFonts w:ascii="Times New Roman" w:hAnsi="Times New Roman"/>
              </w:rPr>
              <w:t>1</w:t>
            </w:r>
            <w:r w:rsidR="009F3E69">
              <w:rPr>
                <w:rFonts w:ascii="Times New Roman" w:hAnsi="Times New Roman"/>
              </w:rPr>
              <w:t>2</w:t>
            </w:r>
          </w:p>
        </w:tc>
      </w:tr>
      <w:tr w:rsidR="007E6BA6" w:rsidRPr="0057541A" w14:paraId="2FEF8738" w14:textId="77777777" w:rsidTr="009F3E69">
        <w:tc>
          <w:tcPr>
            <w:tcW w:w="7110" w:type="dxa"/>
          </w:tcPr>
          <w:p w14:paraId="14CE56E0" w14:textId="77777777" w:rsidR="007E6BA6" w:rsidRPr="00006EF0" w:rsidRDefault="007E6BA6" w:rsidP="00006EF0">
            <w:pPr>
              <w:rPr>
                <w:rFonts w:ascii="Times New Roman" w:hAnsi="Times New Roman"/>
              </w:rPr>
            </w:pPr>
          </w:p>
        </w:tc>
        <w:tc>
          <w:tcPr>
            <w:tcW w:w="2340" w:type="dxa"/>
          </w:tcPr>
          <w:p w14:paraId="4AE78BEB" w14:textId="77777777" w:rsidR="007E6BA6" w:rsidRPr="00006EF0" w:rsidRDefault="007E6BA6" w:rsidP="00006EF0">
            <w:pPr>
              <w:ind w:left="796"/>
              <w:jc w:val="right"/>
              <w:rPr>
                <w:rFonts w:ascii="Times New Roman" w:hAnsi="Times New Roman"/>
              </w:rPr>
            </w:pPr>
          </w:p>
        </w:tc>
      </w:tr>
      <w:tr w:rsidR="007E6BA6" w:rsidRPr="0057541A" w14:paraId="4741A453" w14:textId="77777777" w:rsidTr="009F3E69">
        <w:tc>
          <w:tcPr>
            <w:tcW w:w="7110" w:type="dxa"/>
          </w:tcPr>
          <w:p w14:paraId="132348D0" w14:textId="436BA209" w:rsidR="007E6BA6" w:rsidRPr="00006EF0" w:rsidRDefault="007E6BA6" w:rsidP="00006EF0">
            <w:pPr>
              <w:rPr>
                <w:rFonts w:ascii="Times New Roman" w:hAnsi="Times New Roman"/>
              </w:rPr>
            </w:pPr>
            <w:r w:rsidRPr="00006EF0">
              <w:rPr>
                <w:rFonts w:ascii="Times New Roman" w:hAnsi="Times New Roman"/>
              </w:rPr>
              <w:t xml:space="preserve">Figure 2. </w:t>
            </w:r>
            <w:r w:rsidR="006636E0">
              <w:rPr>
                <w:rFonts w:ascii="Times New Roman" w:hAnsi="Times New Roman"/>
              </w:rPr>
              <w:t>Math operation of AOSPAN presented to participant</w:t>
            </w:r>
          </w:p>
        </w:tc>
        <w:tc>
          <w:tcPr>
            <w:tcW w:w="2340" w:type="dxa"/>
          </w:tcPr>
          <w:p w14:paraId="4BAD0264" w14:textId="7D371030" w:rsidR="007E6BA6" w:rsidRPr="00006EF0" w:rsidRDefault="00F6513C" w:rsidP="00006EF0">
            <w:pPr>
              <w:ind w:left="796"/>
              <w:rPr>
                <w:rFonts w:ascii="Times New Roman" w:hAnsi="Times New Roman"/>
              </w:rPr>
            </w:pPr>
            <w:r w:rsidRPr="00006EF0">
              <w:rPr>
                <w:rFonts w:ascii="Times New Roman" w:hAnsi="Times New Roman"/>
              </w:rPr>
              <w:t xml:space="preserve">Page </w:t>
            </w:r>
            <w:r w:rsidR="008725BA">
              <w:rPr>
                <w:rFonts w:ascii="Times New Roman" w:hAnsi="Times New Roman"/>
              </w:rPr>
              <w:t>1</w:t>
            </w:r>
            <w:r w:rsidR="009F3E69">
              <w:rPr>
                <w:rFonts w:ascii="Times New Roman" w:hAnsi="Times New Roman"/>
              </w:rPr>
              <w:t>3</w:t>
            </w:r>
          </w:p>
        </w:tc>
      </w:tr>
      <w:tr w:rsidR="007E6BA6" w:rsidRPr="0057541A" w14:paraId="41B7EAFC" w14:textId="77777777" w:rsidTr="009F3E69">
        <w:tc>
          <w:tcPr>
            <w:tcW w:w="7110" w:type="dxa"/>
          </w:tcPr>
          <w:p w14:paraId="3C49D081" w14:textId="77777777" w:rsidR="007E6BA6" w:rsidRPr="00006EF0" w:rsidRDefault="007E6BA6" w:rsidP="00006EF0">
            <w:pPr>
              <w:rPr>
                <w:rFonts w:ascii="Times New Roman" w:hAnsi="Times New Roman"/>
              </w:rPr>
            </w:pPr>
          </w:p>
        </w:tc>
        <w:tc>
          <w:tcPr>
            <w:tcW w:w="2340" w:type="dxa"/>
          </w:tcPr>
          <w:p w14:paraId="76D0C239" w14:textId="77777777" w:rsidR="007E6BA6" w:rsidRPr="00006EF0" w:rsidRDefault="007E6BA6" w:rsidP="00006EF0">
            <w:pPr>
              <w:ind w:left="796"/>
              <w:jc w:val="right"/>
              <w:rPr>
                <w:rFonts w:ascii="Times New Roman" w:hAnsi="Times New Roman"/>
              </w:rPr>
            </w:pPr>
          </w:p>
        </w:tc>
      </w:tr>
      <w:tr w:rsidR="007E6BA6" w:rsidRPr="0057541A" w14:paraId="49134A87" w14:textId="77777777" w:rsidTr="009F3E69">
        <w:tc>
          <w:tcPr>
            <w:tcW w:w="7110" w:type="dxa"/>
          </w:tcPr>
          <w:p w14:paraId="47BE9D23" w14:textId="52AEFFC2" w:rsidR="007E6BA6" w:rsidRPr="00006EF0" w:rsidRDefault="007E6BA6" w:rsidP="00006EF0">
            <w:pPr>
              <w:ind w:left="720" w:hanging="720"/>
              <w:rPr>
                <w:rFonts w:ascii="Times New Roman" w:hAnsi="Times New Roman"/>
              </w:rPr>
            </w:pPr>
            <w:r w:rsidRPr="00006EF0">
              <w:rPr>
                <w:rFonts w:ascii="Times New Roman" w:hAnsi="Times New Roman"/>
              </w:rPr>
              <w:t xml:space="preserve">Figure 3. </w:t>
            </w:r>
            <w:r w:rsidR="006636E0">
              <w:rPr>
                <w:rFonts w:ascii="Times New Roman" w:hAnsi="Times New Roman"/>
              </w:rPr>
              <w:t xml:space="preserve">Example of APM </w:t>
            </w:r>
          </w:p>
        </w:tc>
        <w:tc>
          <w:tcPr>
            <w:tcW w:w="2340" w:type="dxa"/>
          </w:tcPr>
          <w:p w14:paraId="53C85FE2" w14:textId="7D519E58" w:rsidR="007E6BA6" w:rsidRPr="00006EF0" w:rsidRDefault="008725BA" w:rsidP="00006EF0">
            <w:pPr>
              <w:rPr>
                <w:rFonts w:ascii="Times New Roman" w:hAnsi="Times New Roman"/>
              </w:rPr>
            </w:pPr>
            <w:r>
              <w:rPr>
                <w:rFonts w:ascii="Times New Roman" w:hAnsi="Times New Roman"/>
              </w:rPr>
              <w:t xml:space="preserve">             </w:t>
            </w:r>
            <w:r w:rsidR="00F6513C" w:rsidRPr="00006EF0">
              <w:rPr>
                <w:rFonts w:ascii="Times New Roman" w:hAnsi="Times New Roman"/>
              </w:rPr>
              <w:t xml:space="preserve">Page </w:t>
            </w:r>
            <w:r>
              <w:rPr>
                <w:rFonts w:ascii="Times New Roman" w:hAnsi="Times New Roman"/>
              </w:rPr>
              <w:t>1</w:t>
            </w:r>
            <w:r w:rsidR="009F3E69">
              <w:rPr>
                <w:rFonts w:ascii="Times New Roman" w:hAnsi="Times New Roman"/>
              </w:rPr>
              <w:t>4</w:t>
            </w:r>
          </w:p>
        </w:tc>
      </w:tr>
      <w:tr w:rsidR="008725BA" w:rsidRPr="0057541A" w14:paraId="7A84B50E" w14:textId="77777777" w:rsidTr="009F3E69">
        <w:tc>
          <w:tcPr>
            <w:tcW w:w="7110" w:type="dxa"/>
          </w:tcPr>
          <w:p w14:paraId="660630E5" w14:textId="77777777" w:rsidR="008725BA" w:rsidRPr="00006EF0" w:rsidRDefault="008725BA" w:rsidP="008725BA">
            <w:pPr>
              <w:ind w:left="720" w:hanging="720"/>
            </w:pPr>
          </w:p>
        </w:tc>
        <w:tc>
          <w:tcPr>
            <w:tcW w:w="2340" w:type="dxa"/>
          </w:tcPr>
          <w:p w14:paraId="168EACB7" w14:textId="77777777" w:rsidR="008725BA" w:rsidRDefault="008725BA" w:rsidP="008725BA"/>
        </w:tc>
      </w:tr>
      <w:tr w:rsidR="008725BA" w:rsidRPr="0057541A" w14:paraId="234C20AF" w14:textId="77777777" w:rsidTr="009F3E69">
        <w:tc>
          <w:tcPr>
            <w:tcW w:w="7110" w:type="dxa"/>
          </w:tcPr>
          <w:p w14:paraId="2C6A832F" w14:textId="2FB402DE" w:rsidR="008725BA" w:rsidRPr="008725BA" w:rsidRDefault="008725BA" w:rsidP="008725BA">
            <w:pPr>
              <w:ind w:left="720" w:hanging="720"/>
              <w:rPr>
                <w:rFonts w:ascii="Times New Roman" w:hAnsi="Times New Roman"/>
              </w:rPr>
            </w:pPr>
            <w:r>
              <w:rPr>
                <w:rFonts w:ascii="Times New Roman" w:hAnsi="Times New Roman"/>
              </w:rPr>
              <w:t>Figure 4.</w:t>
            </w:r>
            <w:r w:rsidR="006636E0">
              <w:rPr>
                <w:rFonts w:ascii="Times New Roman" w:hAnsi="Times New Roman"/>
              </w:rPr>
              <w:t xml:space="preserve"> Prompt used for typing test</w:t>
            </w:r>
          </w:p>
        </w:tc>
        <w:tc>
          <w:tcPr>
            <w:tcW w:w="2340" w:type="dxa"/>
          </w:tcPr>
          <w:p w14:paraId="0D37733A" w14:textId="4BE9A778"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3C1CBFA6" w14:textId="77777777" w:rsidTr="009F3E69">
        <w:tc>
          <w:tcPr>
            <w:tcW w:w="7110" w:type="dxa"/>
          </w:tcPr>
          <w:p w14:paraId="71444503" w14:textId="77777777" w:rsidR="008725BA" w:rsidRPr="008725BA" w:rsidRDefault="008725BA" w:rsidP="008725BA">
            <w:pPr>
              <w:ind w:left="720" w:hanging="720"/>
              <w:rPr>
                <w:rFonts w:ascii="Times New Roman" w:hAnsi="Times New Roman"/>
              </w:rPr>
            </w:pPr>
          </w:p>
        </w:tc>
        <w:tc>
          <w:tcPr>
            <w:tcW w:w="2340" w:type="dxa"/>
          </w:tcPr>
          <w:p w14:paraId="631873BB" w14:textId="77777777" w:rsidR="008725BA" w:rsidRPr="008725BA" w:rsidRDefault="008725BA" w:rsidP="008725BA">
            <w:pPr>
              <w:rPr>
                <w:rFonts w:ascii="Times New Roman" w:hAnsi="Times New Roman"/>
              </w:rPr>
            </w:pPr>
          </w:p>
        </w:tc>
      </w:tr>
      <w:tr w:rsidR="008725BA" w:rsidRPr="0057541A" w14:paraId="5C33692B" w14:textId="77777777" w:rsidTr="009F3E69">
        <w:tc>
          <w:tcPr>
            <w:tcW w:w="7110" w:type="dxa"/>
          </w:tcPr>
          <w:p w14:paraId="23B37E58" w14:textId="33248D4A" w:rsidR="008725BA" w:rsidRPr="008725BA" w:rsidRDefault="008725BA" w:rsidP="008725BA">
            <w:pPr>
              <w:ind w:left="720" w:hanging="720"/>
              <w:rPr>
                <w:rFonts w:ascii="Times New Roman" w:hAnsi="Times New Roman"/>
              </w:rPr>
            </w:pPr>
            <w:r>
              <w:rPr>
                <w:rFonts w:ascii="Times New Roman" w:hAnsi="Times New Roman"/>
              </w:rPr>
              <w:t>Figure 5.</w:t>
            </w:r>
            <w:r w:rsidR="006636E0">
              <w:rPr>
                <w:rFonts w:ascii="Times New Roman" w:hAnsi="Times New Roman"/>
              </w:rPr>
              <w:t xml:space="preserve"> Example of typing test results</w:t>
            </w:r>
          </w:p>
        </w:tc>
        <w:tc>
          <w:tcPr>
            <w:tcW w:w="2340" w:type="dxa"/>
          </w:tcPr>
          <w:p w14:paraId="3802BDAD" w14:textId="359C00EE"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767BD91E" w14:textId="77777777" w:rsidTr="009F3E69">
        <w:tc>
          <w:tcPr>
            <w:tcW w:w="7110" w:type="dxa"/>
          </w:tcPr>
          <w:p w14:paraId="54516EFF" w14:textId="77777777" w:rsidR="008725BA" w:rsidRPr="008725BA" w:rsidRDefault="008725BA" w:rsidP="008725BA">
            <w:pPr>
              <w:ind w:left="720" w:hanging="720"/>
              <w:rPr>
                <w:rFonts w:ascii="Times New Roman" w:hAnsi="Times New Roman"/>
              </w:rPr>
            </w:pPr>
          </w:p>
        </w:tc>
        <w:tc>
          <w:tcPr>
            <w:tcW w:w="2340" w:type="dxa"/>
          </w:tcPr>
          <w:p w14:paraId="531C0F17" w14:textId="77777777" w:rsidR="008725BA" w:rsidRPr="008725BA" w:rsidRDefault="008725BA" w:rsidP="008725BA">
            <w:pPr>
              <w:rPr>
                <w:rFonts w:ascii="Times New Roman" w:hAnsi="Times New Roman"/>
              </w:rPr>
            </w:pPr>
          </w:p>
        </w:tc>
      </w:tr>
      <w:tr w:rsidR="008725BA" w:rsidRPr="0057541A" w14:paraId="260F2679" w14:textId="77777777" w:rsidTr="009F3E69">
        <w:tc>
          <w:tcPr>
            <w:tcW w:w="7110" w:type="dxa"/>
          </w:tcPr>
          <w:p w14:paraId="504701FA" w14:textId="4AB95AC7" w:rsidR="008725BA" w:rsidRPr="008725BA" w:rsidRDefault="008725BA" w:rsidP="008725BA">
            <w:pPr>
              <w:ind w:left="720" w:hanging="720"/>
              <w:rPr>
                <w:rFonts w:ascii="Times New Roman" w:hAnsi="Times New Roman"/>
              </w:rPr>
            </w:pPr>
            <w:r>
              <w:rPr>
                <w:rFonts w:ascii="Times New Roman" w:hAnsi="Times New Roman"/>
              </w:rPr>
              <w:t>Figure 6.</w:t>
            </w:r>
            <w:r w:rsidR="006636E0">
              <w:rPr>
                <w:rFonts w:ascii="Times New Roman" w:hAnsi="Times New Roman"/>
              </w:rPr>
              <w:t xml:space="preserve"> Example of a foreign language placement exam question</w:t>
            </w:r>
          </w:p>
        </w:tc>
        <w:tc>
          <w:tcPr>
            <w:tcW w:w="2340" w:type="dxa"/>
          </w:tcPr>
          <w:p w14:paraId="4F23A8CA" w14:textId="1D0642D2"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6</w:t>
            </w:r>
          </w:p>
        </w:tc>
      </w:tr>
      <w:tr w:rsidR="008725BA" w:rsidRPr="0057541A" w14:paraId="3837DCA4" w14:textId="77777777" w:rsidTr="009F3E69">
        <w:tc>
          <w:tcPr>
            <w:tcW w:w="7110" w:type="dxa"/>
          </w:tcPr>
          <w:p w14:paraId="7BC4DB41" w14:textId="77777777" w:rsidR="008725BA" w:rsidRPr="008725BA" w:rsidRDefault="008725BA" w:rsidP="008725BA">
            <w:pPr>
              <w:ind w:left="720" w:hanging="720"/>
              <w:rPr>
                <w:rFonts w:ascii="Times New Roman" w:hAnsi="Times New Roman"/>
              </w:rPr>
            </w:pPr>
          </w:p>
        </w:tc>
        <w:tc>
          <w:tcPr>
            <w:tcW w:w="2340" w:type="dxa"/>
          </w:tcPr>
          <w:p w14:paraId="4A1C3C08" w14:textId="77777777" w:rsidR="008725BA" w:rsidRPr="008725BA" w:rsidRDefault="008725BA" w:rsidP="008725BA">
            <w:pPr>
              <w:rPr>
                <w:rFonts w:ascii="Times New Roman" w:hAnsi="Times New Roman"/>
              </w:rPr>
            </w:pPr>
          </w:p>
        </w:tc>
      </w:tr>
      <w:tr w:rsidR="00602CFF" w:rsidRPr="0057541A" w14:paraId="3A933217" w14:textId="77777777" w:rsidTr="009F3E69">
        <w:tc>
          <w:tcPr>
            <w:tcW w:w="7110" w:type="dxa"/>
          </w:tcPr>
          <w:p w14:paraId="7AD6CC5F" w14:textId="1530A0A7" w:rsidR="00602CFF" w:rsidRPr="008725BA" w:rsidRDefault="00602CFF" w:rsidP="00602CFF">
            <w:pPr>
              <w:ind w:left="720" w:hanging="720"/>
            </w:pPr>
            <w:r>
              <w:rPr>
                <w:rFonts w:ascii="Times New Roman" w:hAnsi="Times New Roman"/>
              </w:rPr>
              <w:t>Figure 7. Point breakdown of placement exam for each language used</w:t>
            </w:r>
          </w:p>
        </w:tc>
        <w:tc>
          <w:tcPr>
            <w:tcW w:w="2340" w:type="dxa"/>
          </w:tcPr>
          <w:p w14:paraId="1D6B5B1D" w14:textId="3AC1B927" w:rsidR="00602CFF" w:rsidRPr="00602CFF" w:rsidRDefault="00602CFF" w:rsidP="00602CFF">
            <w:pPr>
              <w:jc w:val="center"/>
              <w:rPr>
                <w:rFonts w:ascii="Times New Roman" w:hAnsi="Times New Roman"/>
              </w:rPr>
            </w:pPr>
            <w:r w:rsidRPr="00602CFF">
              <w:rPr>
                <w:rFonts w:ascii="Times New Roman" w:hAnsi="Times New Roman"/>
              </w:rPr>
              <w:t xml:space="preserve">  </w:t>
            </w:r>
            <w:r>
              <w:rPr>
                <w:rFonts w:ascii="Times New Roman" w:hAnsi="Times New Roman"/>
              </w:rPr>
              <w:t xml:space="preserve"> </w:t>
            </w:r>
            <w:r w:rsidRPr="00602CFF">
              <w:rPr>
                <w:rFonts w:ascii="Times New Roman" w:hAnsi="Times New Roman"/>
              </w:rPr>
              <w:t>Page 1</w:t>
            </w:r>
            <w:r w:rsidR="009F3E69">
              <w:rPr>
                <w:rFonts w:ascii="Times New Roman" w:hAnsi="Times New Roman"/>
              </w:rPr>
              <w:t>7</w:t>
            </w:r>
          </w:p>
        </w:tc>
      </w:tr>
      <w:tr w:rsidR="00602CFF" w:rsidRPr="0057541A" w14:paraId="1131B5A4" w14:textId="77777777" w:rsidTr="009F3E69">
        <w:tc>
          <w:tcPr>
            <w:tcW w:w="7110" w:type="dxa"/>
          </w:tcPr>
          <w:p w14:paraId="55228698" w14:textId="77777777" w:rsidR="00602CFF" w:rsidRPr="008725BA" w:rsidRDefault="00602CFF" w:rsidP="00602CFF">
            <w:pPr>
              <w:ind w:left="720" w:hanging="720"/>
            </w:pPr>
          </w:p>
        </w:tc>
        <w:tc>
          <w:tcPr>
            <w:tcW w:w="2340" w:type="dxa"/>
          </w:tcPr>
          <w:p w14:paraId="28925774" w14:textId="77777777" w:rsidR="00602CFF" w:rsidRPr="008725BA" w:rsidRDefault="00602CFF" w:rsidP="00602CFF"/>
        </w:tc>
      </w:tr>
      <w:tr w:rsidR="00602CFF" w:rsidRPr="0057541A" w14:paraId="51DD2E5A" w14:textId="77777777" w:rsidTr="009F3E69">
        <w:tc>
          <w:tcPr>
            <w:tcW w:w="7110" w:type="dxa"/>
          </w:tcPr>
          <w:p w14:paraId="51AA0010" w14:textId="3691A9BC" w:rsidR="00602CFF" w:rsidRPr="00602CFF" w:rsidRDefault="00602CFF" w:rsidP="00602CFF">
            <w:pPr>
              <w:ind w:left="720" w:hanging="720"/>
              <w:rPr>
                <w:rFonts w:ascii="Times New Roman" w:hAnsi="Times New Roman"/>
              </w:rPr>
            </w:pPr>
            <w:r w:rsidRPr="00602CFF">
              <w:rPr>
                <w:rFonts w:ascii="Times New Roman" w:hAnsi="Times New Roman"/>
              </w:rPr>
              <w:t>Figure 8</w:t>
            </w:r>
            <w:r>
              <w:rPr>
                <w:rFonts w:ascii="Times New Roman" w:hAnsi="Times New Roman"/>
              </w:rPr>
              <w:t xml:space="preserve">. </w:t>
            </w:r>
            <w:r w:rsidR="009F3E69">
              <w:rPr>
                <w:rFonts w:ascii="Times New Roman" w:hAnsi="Times New Roman"/>
              </w:rPr>
              <w:t>Scatterplot to show correlation for AOSPAN and APM</w:t>
            </w:r>
          </w:p>
        </w:tc>
        <w:tc>
          <w:tcPr>
            <w:tcW w:w="2340" w:type="dxa"/>
          </w:tcPr>
          <w:p w14:paraId="01D134A4" w14:textId="6D4EB02D" w:rsidR="00602CFF" w:rsidRPr="00602CFF" w:rsidRDefault="009F3E69" w:rsidP="00602CFF">
            <w:pPr>
              <w:rPr>
                <w:rFonts w:ascii="Times New Roman" w:hAnsi="Times New Roman"/>
              </w:rPr>
            </w:pPr>
            <w:r>
              <w:rPr>
                <w:rFonts w:ascii="Times New Roman" w:hAnsi="Times New Roman"/>
              </w:rPr>
              <w:t xml:space="preserve">             Page 20</w:t>
            </w:r>
          </w:p>
        </w:tc>
      </w:tr>
      <w:tr w:rsidR="00602CFF" w:rsidRPr="0057541A" w14:paraId="4B39C90D" w14:textId="77777777" w:rsidTr="009F3E69">
        <w:tc>
          <w:tcPr>
            <w:tcW w:w="7110" w:type="dxa"/>
          </w:tcPr>
          <w:p w14:paraId="19ABA864" w14:textId="77777777" w:rsidR="00602CFF" w:rsidRPr="00602CFF" w:rsidRDefault="00602CFF" w:rsidP="00602CFF">
            <w:pPr>
              <w:ind w:left="720" w:hanging="720"/>
              <w:rPr>
                <w:rFonts w:ascii="Times New Roman" w:hAnsi="Times New Roman"/>
              </w:rPr>
            </w:pPr>
          </w:p>
        </w:tc>
        <w:tc>
          <w:tcPr>
            <w:tcW w:w="2340" w:type="dxa"/>
          </w:tcPr>
          <w:p w14:paraId="6967B93A" w14:textId="77777777" w:rsidR="00602CFF" w:rsidRPr="00602CFF" w:rsidRDefault="00602CFF" w:rsidP="00602CFF">
            <w:pPr>
              <w:rPr>
                <w:rFonts w:ascii="Times New Roman" w:hAnsi="Times New Roman"/>
              </w:rPr>
            </w:pPr>
          </w:p>
        </w:tc>
      </w:tr>
      <w:tr w:rsidR="00602CFF" w:rsidRPr="0057541A" w14:paraId="718FD2B7" w14:textId="77777777" w:rsidTr="009F3E69">
        <w:tc>
          <w:tcPr>
            <w:tcW w:w="7110" w:type="dxa"/>
          </w:tcPr>
          <w:p w14:paraId="5D494D0D" w14:textId="0BDFDEC6" w:rsidR="00602CFF" w:rsidRPr="00602CFF" w:rsidRDefault="00602CFF" w:rsidP="00602CFF">
            <w:pPr>
              <w:ind w:left="720" w:hanging="720"/>
              <w:rPr>
                <w:rFonts w:ascii="Times New Roman" w:hAnsi="Times New Roman"/>
              </w:rPr>
            </w:pPr>
            <w:r w:rsidRPr="00602CFF">
              <w:rPr>
                <w:rFonts w:ascii="Times New Roman" w:hAnsi="Times New Roman"/>
              </w:rPr>
              <w:t>Figure 9</w:t>
            </w:r>
            <w:r>
              <w:rPr>
                <w:rFonts w:ascii="Times New Roman" w:hAnsi="Times New Roman"/>
              </w:rPr>
              <w:t xml:space="preserve">. </w:t>
            </w:r>
            <w:r w:rsidR="009F3E69">
              <w:rPr>
                <w:rFonts w:ascii="Times New Roman" w:hAnsi="Times New Roman"/>
              </w:rPr>
              <w:t>Scatterplot to show correlation for typing test and APM</w:t>
            </w:r>
          </w:p>
        </w:tc>
        <w:tc>
          <w:tcPr>
            <w:tcW w:w="2340" w:type="dxa"/>
          </w:tcPr>
          <w:p w14:paraId="601DC808" w14:textId="3917745C"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5D618080" w14:textId="77777777" w:rsidTr="009F3E69">
        <w:tc>
          <w:tcPr>
            <w:tcW w:w="7110" w:type="dxa"/>
          </w:tcPr>
          <w:p w14:paraId="7A67F447" w14:textId="77777777" w:rsidR="00602CFF" w:rsidRPr="00602CFF" w:rsidRDefault="00602CFF" w:rsidP="00602CFF">
            <w:pPr>
              <w:ind w:left="720" w:hanging="720"/>
              <w:rPr>
                <w:rFonts w:ascii="Times New Roman" w:hAnsi="Times New Roman"/>
              </w:rPr>
            </w:pPr>
          </w:p>
        </w:tc>
        <w:tc>
          <w:tcPr>
            <w:tcW w:w="2340" w:type="dxa"/>
          </w:tcPr>
          <w:p w14:paraId="011352F0" w14:textId="77777777" w:rsidR="00602CFF" w:rsidRPr="00602CFF" w:rsidRDefault="00602CFF" w:rsidP="00602CFF">
            <w:pPr>
              <w:rPr>
                <w:rFonts w:ascii="Times New Roman" w:hAnsi="Times New Roman"/>
              </w:rPr>
            </w:pPr>
          </w:p>
        </w:tc>
      </w:tr>
      <w:tr w:rsidR="00602CFF" w:rsidRPr="0057541A" w14:paraId="082D1223" w14:textId="77777777" w:rsidTr="009F3E69">
        <w:tc>
          <w:tcPr>
            <w:tcW w:w="7110" w:type="dxa"/>
          </w:tcPr>
          <w:p w14:paraId="67C77D07" w14:textId="7A082D81" w:rsidR="00602CFF" w:rsidRPr="00602CFF" w:rsidRDefault="00602CFF" w:rsidP="00602CFF">
            <w:pPr>
              <w:ind w:left="720" w:hanging="720"/>
              <w:rPr>
                <w:rFonts w:ascii="Times New Roman" w:hAnsi="Times New Roman"/>
              </w:rPr>
            </w:pPr>
            <w:r w:rsidRPr="00602CFF">
              <w:rPr>
                <w:rFonts w:ascii="Times New Roman" w:hAnsi="Times New Roman"/>
              </w:rPr>
              <w:t>Figure 10</w:t>
            </w:r>
            <w:r>
              <w:rPr>
                <w:rFonts w:ascii="Times New Roman" w:hAnsi="Times New Roman"/>
              </w:rPr>
              <w:t xml:space="preserve">. </w:t>
            </w:r>
            <w:r w:rsidR="009F3E69">
              <w:rPr>
                <w:rFonts w:ascii="Times New Roman" w:hAnsi="Times New Roman"/>
              </w:rPr>
              <w:t>Scatterplot to show correlation for typing test and AOSPAN</w:t>
            </w:r>
          </w:p>
        </w:tc>
        <w:tc>
          <w:tcPr>
            <w:tcW w:w="2340" w:type="dxa"/>
          </w:tcPr>
          <w:p w14:paraId="6B146329" w14:textId="7ACED37B"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408CB726" w14:textId="77777777" w:rsidTr="009F3E69">
        <w:tc>
          <w:tcPr>
            <w:tcW w:w="7110" w:type="dxa"/>
          </w:tcPr>
          <w:p w14:paraId="12205A07" w14:textId="77777777" w:rsidR="00602CFF" w:rsidRPr="00602CFF" w:rsidRDefault="00602CFF" w:rsidP="00602CFF">
            <w:pPr>
              <w:ind w:left="720" w:hanging="720"/>
              <w:rPr>
                <w:rFonts w:ascii="Times New Roman" w:hAnsi="Times New Roman"/>
              </w:rPr>
            </w:pPr>
          </w:p>
        </w:tc>
        <w:tc>
          <w:tcPr>
            <w:tcW w:w="2340" w:type="dxa"/>
          </w:tcPr>
          <w:p w14:paraId="7E2A8712" w14:textId="77777777" w:rsidR="00602CFF" w:rsidRPr="00602CFF" w:rsidRDefault="00602CFF" w:rsidP="00602CFF">
            <w:pPr>
              <w:rPr>
                <w:rFonts w:ascii="Times New Roman" w:hAnsi="Times New Roman"/>
              </w:rPr>
            </w:pPr>
          </w:p>
        </w:tc>
      </w:tr>
    </w:tbl>
    <w:p w14:paraId="041EE654" w14:textId="77777777" w:rsidR="00A639DE" w:rsidRPr="007B01B1" w:rsidRDefault="00A639DE" w:rsidP="00FC1B29">
      <w:pPr>
        <w:tabs>
          <w:tab w:val="right" w:leader="dot" w:pos="8640"/>
        </w:tabs>
        <w:jc w:val="both"/>
      </w:pPr>
    </w:p>
    <w:p w14:paraId="55F0E22E" w14:textId="77777777" w:rsidR="002041C7" w:rsidRPr="007B01B1" w:rsidRDefault="002041C7" w:rsidP="002041C7">
      <w:pPr>
        <w:jc w:val="center"/>
        <w:sectPr w:rsidR="002041C7" w:rsidRPr="007B01B1" w:rsidSect="00F93E7B">
          <w:footerReference w:type="even" r:id="rId14"/>
          <w:footerReference w:type="default" r:id="rId15"/>
          <w:pgSz w:w="12240" w:h="15840" w:code="1"/>
          <w:pgMar w:top="1440" w:right="1440" w:bottom="1440" w:left="1440" w:header="720" w:footer="720" w:gutter="0"/>
          <w:pgNumType w:fmt="lowerRoman" w:start="1"/>
          <w:cols w:space="720"/>
          <w:titlePg/>
          <w:docGrid w:linePitch="360"/>
        </w:sectPr>
      </w:pPr>
    </w:p>
    <w:p w14:paraId="21712E7B" w14:textId="7180541D" w:rsidR="00840B0A" w:rsidRDefault="00840B0A" w:rsidP="00F93E7B">
      <w:pPr>
        <w:spacing w:line="480" w:lineRule="auto"/>
        <w:jc w:val="center"/>
        <w:rPr>
          <w:b/>
        </w:rPr>
      </w:pPr>
      <w:r>
        <w:rPr>
          <w:b/>
        </w:rPr>
        <w:lastRenderedPageBreak/>
        <w:t>INTRODUCTION</w:t>
      </w:r>
    </w:p>
    <w:p w14:paraId="6327BE8A" w14:textId="5EBB1B47" w:rsidR="00840B0A" w:rsidRDefault="00840B0A" w:rsidP="00F93E7B">
      <w:pPr>
        <w:spacing w:line="480" w:lineRule="auto"/>
        <w:jc w:val="center"/>
        <w:rPr>
          <w:b/>
        </w:rPr>
      </w:pPr>
    </w:p>
    <w:p w14:paraId="4B124E5B" w14:textId="77777777" w:rsidR="00F6031A" w:rsidRDefault="00F6031A" w:rsidP="00F93E7B">
      <w:pPr>
        <w:spacing w:line="480" w:lineRule="auto"/>
        <w:jc w:val="center"/>
        <w:rPr>
          <w:b/>
        </w:rPr>
      </w:pPr>
    </w:p>
    <w:p w14:paraId="6B30EB2D" w14:textId="3B5B2A66" w:rsidR="008E78DC" w:rsidRPr="00840B0A" w:rsidRDefault="00A75C64" w:rsidP="00570658">
      <w:pPr>
        <w:spacing w:line="480" w:lineRule="auto"/>
        <w:ind w:firstLine="720"/>
        <w:rPr>
          <w:bCs/>
        </w:rPr>
      </w:pPr>
      <w:ins w:id="28" w:author="Wikowsky, Addie J" w:date="2019-07-05T23:56:00Z">
        <w:r w:rsidRPr="00F6031A">
          <w:rPr>
            <w:bCs/>
            <w:highlight w:val="yellow"/>
          </w:rPr>
          <w:t>(I feel like I need a sentence here but I’m not sure how to get started besides jumping right in.)</w:t>
        </w:r>
        <w:r>
          <w:rPr>
            <w:bCs/>
          </w:rPr>
          <w:t xml:space="preserve"> </w:t>
        </w:r>
      </w:ins>
      <w:ins w:id="29" w:author="Wikowsky, Addie J" w:date="2019-07-05T23:41:00Z">
        <w:r w:rsidR="008E78DC">
          <w:rPr>
            <w:bCs/>
          </w:rPr>
          <w:t xml:space="preserve">There are many </w:t>
        </w:r>
      </w:ins>
      <w:ins w:id="30" w:author="Wikowsky, Addie J" w:date="2019-07-05T23:42:00Z">
        <w:r w:rsidR="008E78DC">
          <w:rPr>
            <w:bCs/>
          </w:rPr>
          <w:t>psychological studies looking at the relationship between working memory and fluid intelligence (</w:t>
        </w:r>
      </w:ins>
      <w:ins w:id="31" w:author="Wikowsky, Addie J" w:date="2019-07-07T21:06:00Z">
        <w:r w:rsidR="00526335" w:rsidRPr="00856D02">
          <w:t xml:space="preserve">Conway, Cowan, Bunting, </w:t>
        </w:r>
        <w:proofErr w:type="spellStart"/>
        <w:r w:rsidR="00526335" w:rsidRPr="00856D02">
          <w:t>Therriault</w:t>
        </w:r>
        <w:proofErr w:type="spellEnd"/>
        <w:r w:rsidR="00526335" w:rsidRPr="00856D02">
          <w:t>, &amp; Minkoff, 2002</w:t>
        </w:r>
      </w:ins>
      <w:ins w:id="32" w:author="Wikowsky, Addie J" w:date="2019-07-05T23:48:00Z">
        <w:r>
          <w:rPr>
            <w:bCs/>
          </w:rPr>
          <w:t xml:space="preserve">; </w:t>
        </w:r>
      </w:ins>
      <w:ins w:id="33" w:author="Wikowsky, Addie J" w:date="2019-07-07T21:08:00Z">
        <w:r w:rsidR="00526335" w:rsidRPr="00856D02">
          <w:t>Shelton,</w:t>
        </w:r>
        <w:r w:rsidR="00526335">
          <w:t xml:space="preserve"> </w:t>
        </w:r>
        <w:r w:rsidR="00526335" w:rsidRPr="00856D02">
          <w:t xml:space="preserve">Elliott, Matthews, Hill, </w:t>
        </w:r>
        <w:r w:rsidR="00526335">
          <w:t xml:space="preserve">&amp; </w:t>
        </w:r>
        <w:proofErr w:type="spellStart"/>
        <w:r w:rsidR="00526335" w:rsidRPr="00856D02">
          <w:t>Grouvier</w:t>
        </w:r>
        <w:proofErr w:type="spellEnd"/>
        <w:r w:rsidR="00526335" w:rsidRPr="00856D02">
          <w:t>, 2010</w:t>
        </w:r>
      </w:ins>
      <w:ins w:id="34" w:author="Wikowsky, Addie J" w:date="2019-07-05T23:50:00Z">
        <w:r>
          <w:rPr>
            <w:bCs/>
          </w:rPr>
          <w:t xml:space="preserve">; </w:t>
        </w:r>
      </w:ins>
      <w:ins w:id="35" w:author="Wikowsky, Addie J" w:date="2019-07-07T21:09:00Z">
        <w:r w:rsidR="00526335" w:rsidRPr="00856D02">
          <w:t xml:space="preserve">Yuan, </w:t>
        </w:r>
        <w:proofErr w:type="spellStart"/>
        <w:r w:rsidR="00526335" w:rsidRPr="00856D02">
          <w:t>Steedle</w:t>
        </w:r>
        <w:proofErr w:type="spellEnd"/>
        <w:r w:rsidR="00526335" w:rsidRPr="00856D02">
          <w:t xml:space="preserve">, Shavelson, Alonzo, </w:t>
        </w:r>
        <w:r w:rsidR="00526335">
          <w:t xml:space="preserve">&amp; </w:t>
        </w:r>
        <w:proofErr w:type="spellStart"/>
        <w:r w:rsidR="00526335" w:rsidRPr="00856D02">
          <w:t>Oppezzo</w:t>
        </w:r>
        <w:proofErr w:type="spellEnd"/>
        <w:r w:rsidR="00526335" w:rsidRPr="00856D02">
          <w:t>, 2006</w:t>
        </w:r>
      </w:ins>
      <w:ins w:id="36" w:author="Wikowsky, Addie J" w:date="2019-07-05T23:50:00Z">
        <w:r>
          <w:rPr>
            <w:bCs/>
          </w:rPr>
          <w:t xml:space="preserve">). </w:t>
        </w:r>
      </w:ins>
      <w:ins w:id="37" w:author="Wikowsky, Addie J" w:date="2019-07-05T23:51:00Z">
        <w:r>
          <w:rPr>
            <w:bCs/>
          </w:rPr>
          <w:t>There are also many studies looking at working memory and expertise (</w:t>
        </w:r>
      </w:ins>
      <w:ins w:id="38" w:author="Wikowsky, Addie J" w:date="2019-07-05T23:52:00Z">
        <w:r>
          <w:rPr>
            <w:bCs/>
          </w:rPr>
          <w:t xml:space="preserve">Chase &amp; Simon, 1973; </w:t>
        </w:r>
      </w:ins>
      <w:ins w:id="39" w:author="Wikowsky, Addie J" w:date="2019-07-07T21:11:00Z">
        <w:r w:rsidR="00526335" w:rsidRPr="00856D02">
          <w:t xml:space="preserve">Chi, </w:t>
        </w:r>
        <w:proofErr w:type="spellStart"/>
        <w:r w:rsidR="00526335" w:rsidRPr="00856D02">
          <w:t>Feltovich</w:t>
        </w:r>
        <w:proofErr w:type="spellEnd"/>
        <w:r w:rsidR="00526335" w:rsidRPr="00856D02">
          <w:t>, &amp; Glaser, 198</w:t>
        </w:r>
        <w:r w:rsidR="00526335">
          <w:t xml:space="preserve">1; </w:t>
        </w:r>
        <w:r w:rsidR="00526335" w:rsidRPr="00856D02">
          <w:t>Chi, Glaser, &amp; Rees, 1982</w:t>
        </w:r>
      </w:ins>
      <w:ins w:id="40" w:author="Wikowsky, Addie J" w:date="2019-07-05T23:52:00Z">
        <w:r>
          <w:rPr>
            <w:bCs/>
          </w:rPr>
          <w:t xml:space="preserve">). </w:t>
        </w:r>
      </w:ins>
      <w:ins w:id="41" w:author="Wikowsky, Addie J" w:date="2019-07-05T23:53:00Z">
        <w:r>
          <w:rPr>
            <w:bCs/>
          </w:rPr>
          <w:t xml:space="preserve">The gap in the literature is where working memory, fluid intelligence, and expertise are all examined </w:t>
        </w:r>
      </w:ins>
      <w:ins w:id="42" w:author="Wikowsky, Addie J" w:date="2019-07-05T23:54:00Z">
        <w:r>
          <w:rPr>
            <w:bCs/>
          </w:rPr>
          <w:t>thoroughly</w:t>
        </w:r>
      </w:ins>
      <w:ins w:id="43" w:author="Wikowsky, Addie J" w:date="2019-07-07T20:58:00Z">
        <w:r w:rsidR="00307D32">
          <w:rPr>
            <w:bCs/>
          </w:rPr>
          <w:t xml:space="preserve"> together</w:t>
        </w:r>
      </w:ins>
      <w:ins w:id="44" w:author="Wikowsky, Addie J" w:date="2019-07-05T23:54:00Z">
        <w:r>
          <w:rPr>
            <w:bCs/>
          </w:rPr>
          <w:t xml:space="preserve">. For </w:t>
        </w:r>
      </w:ins>
      <w:ins w:id="45" w:author="Wikowsky, Addie J" w:date="2019-07-05T23:56:00Z">
        <w:r>
          <w:rPr>
            <w:bCs/>
          </w:rPr>
          <w:t xml:space="preserve">this thesis, </w:t>
        </w:r>
      </w:ins>
      <w:ins w:id="46" w:author="Wikowsky, Addie J" w:date="2019-07-05T23:57:00Z">
        <w:r>
          <w:rPr>
            <w:bCs/>
          </w:rPr>
          <w:t>working memory and fluid intelligence</w:t>
        </w:r>
      </w:ins>
      <w:ins w:id="47" w:author="Wikowsky, Addie J" w:date="2019-07-05T23:58:00Z">
        <w:r>
          <w:rPr>
            <w:bCs/>
          </w:rPr>
          <w:t xml:space="preserve"> studies</w:t>
        </w:r>
      </w:ins>
      <w:ins w:id="48" w:author="Wikowsky, Addie J" w:date="2019-07-05T23:57:00Z">
        <w:r>
          <w:rPr>
            <w:bCs/>
          </w:rPr>
          <w:t xml:space="preserve"> are going to be </w:t>
        </w:r>
      </w:ins>
      <w:ins w:id="49" w:author="Wikowsky, Addie J" w:date="2019-07-05T23:58:00Z">
        <w:r>
          <w:rPr>
            <w:bCs/>
          </w:rPr>
          <w:t>replicated</w:t>
        </w:r>
      </w:ins>
      <w:ins w:id="50" w:author="Wikowsky, Addie J" w:date="2019-07-05T23:57:00Z">
        <w:r>
          <w:rPr>
            <w:bCs/>
          </w:rPr>
          <w:t xml:space="preserve"> again to </w:t>
        </w:r>
      </w:ins>
      <w:ins w:id="51" w:author="Wikowsky, Addie J" w:date="2019-07-05T23:58:00Z">
        <w:r>
          <w:rPr>
            <w:bCs/>
          </w:rPr>
          <w:t xml:space="preserve">confirm </w:t>
        </w:r>
        <w:r w:rsidR="00F6031A">
          <w:rPr>
            <w:bCs/>
          </w:rPr>
          <w:t>previous findings of a correlation</w:t>
        </w:r>
      </w:ins>
      <w:ins w:id="52" w:author="Wikowsky, Addie J" w:date="2019-07-06T00:00:00Z">
        <w:r w:rsidR="00F6031A">
          <w:rPr>
            <w:bCs/>
          </w:rPr>
          <w:t xml:space="preserve"> between the two constructs</w:t>
        </w:r>
      </w:ins>
      <w:ins w:id="53" w:author="Wikowsky, Addie J" w:date="2019-07-05T23:58:00Z">
        <w:r w:rsidR="00F6031A">
          <w:rPr>
            <w:bCs/>
          </w:rPr>
          <w:t>. In addition to this, working memory and expertise correlations will be done to examine if there is a relationship</w:t>
        </w:r>
      </w:ins>
      <w:ins w:id="54" w:author="Wikowsky, Addie J" w:date="2019-07-06T00:00:00Z">
        <w:r w:rsidR="00F6031A">
          <w:rPr>
            <w:bCs/>
          </w:rPr>
          <w:t>, as previous research suggests</w:t>
        </w:r>
      </w:ins>
      <w:ins w:id="55" w:author="Wikowsky, Addie J" w:date="2019-07-05T23:59:00Z">
        <w:r w:rsidR="00F6031A">
          <w:rPr>
            <w:bCs/>
          </w:rPr>
          <w:t xml:space="preserve">. Finally, the relationship between fluid intelligence and expertise will also be examined </w:t>
        </w:r>
        <w:commentRangeStart w:id="56"/>
        <w:r w:rsidR="00F6031A">
          <w:rPr>
            <w:bCs/>
          </w:rPr>
          <w:t>to see if th</w:t>
        </w:r>
      </w:ins>
      <w:ins w:id="57" w:author="Wikowsky, Addie J" w:date="2019-07-06T00:00:00Z">
        <w:r w:rsidR="00F6031A">
          <w:rPr>
            <w:bCs/>
          </w:rPr>
          <w:t xml:space="preserve">e gap in the literature can be filled. </w:t>
        </w:r>
        <w:commentRangeEnd w:id="56"/>
        <w:r w:rsidR="00F6031A">
          <w:rPr>
            <w:rStyle w:val="CommentReference"/>
          </w:rPr>
          <w:commentReference w:id="56"/>
        </w:r>
      </w:ins>
    </w:p>
    <w:p w14:paraId="6AC9CC67" w14:textId="77777777" w:rsidR="00C2002B" w:rsidRDefault="00C2002B">
      <w:pPr>
        <w:rPr>
          <w:b/>
        </w:rPr>
      </w:pPr>
      <w:r>
        <w:rPr>
          <w:b/>
        </w:rPr>
        <w:br w:type="page"/>
      </w:r>
    </w:p>
    <w:p w14:paraId="3C3C2BE0" w14:textId="4ACE6371" w:rsidR="00F93E7B" w:rsidRDefault="00AE6870" w:rsidP="00C2002B">
      <w:pPr>
        <w:spacing w:line="480" w:lineRule="auto"/>
        <w:jc w:val="center"/>
      </w:pPr>
      <w:r>
        <w:rPr>
          <w:b/>
        </w:rPr>
        <w:lastRenderedPageBreak/>
        <w:t>LITERATURE REVIEW</w:t>
      </w:r>
    </w:p>
    <w:p w14:paraId="6CA4FB2A" w14:textId="10447B23" w:rsidR="00F93E7B" w:rsidRDefault="00F93E7B" w:rsidP="00C2002B">
      <w:pPr>
        <w:spacing w:line="480" w:lineRule="auto"/>
        <w:jc w:val="center"/>
      </w:pPr>
    </w:p>
    <w:p w14:paraId="2E34B160" w14:textId="77777777" w:rsidR="00F93E7B" w:rsidRPr="007B01B1" w:rsidRDefault="00F93E7B" w:rsidP="00C2002B">
      <w:pPr>
        <w:spacing w:line="480" w:lineRule="auto"/>
        <w:jc w:val="center"/>
      </w:pPr>
    </w:p>
    <w:p w14:paraId="27A2566A" w14:textId="77777777" w:rsidR="00FD4B57" w:rsidRDefault="00856D02" w:rsidP="00C2002B">
      <w:pPr>
        <w:spacing w:line="480" w:lineRule="auto"/>
      </w:pPr>
      <w:r w:rsidRPr="00856D02">
        <w:rPr>
          <w:b/>
        </w:rPr>
        <w:t>Working Memory</w:t>
      </w:r>
    </w:p>
    <w:p w14:paraId="68A2B76E" w14:textId="5F5BF1BD" w:rsidR="00856D02" w:rsidRPr="00856D02" w:rsidRDefault="00FD4B57" w:rsidP="00FD4B57">
      <w:pPr>
        <w:spacing w:line="480" w:lineRule="auto"/>
        <w:ind w:firstLine="720"/>
      </w:pPr>
      <w:r>
        <w:tab/>
      </w:r>
      <w:commentRangeStart w:id="58"/>
      <w:r w:rsidR="00856D02" w:rsidRPr="00856D02">
        <w:t xml:space="preserve">Working memory has been a </w:t>
      </w:r>
      <w:ins w:id="59" w:author="Wikowsky, Addie J" w:date="2019-07-06T00:02:00Z">
        <w:r w:rsidR="00F6031A">
          <w:t xml:space="preserve">large component </w:t>
        </w:r>
      </w:ins>
      <w:r w:rsidR="00856D02" w:rsidRPr="00856D02">
        <w:t>to human cognition studies in the literature</w:t>
      </w:r>
      <w:commentRangeEnd w:id="58"/>
      <w:r w:rsidR="00840B0A">
        <w:rPr>
          <w:rStyle w:val="CommentReference"/>
        </w:rPr>
        <w:commentReference w:id="58"/>
      </w:r>
      <w:r w:rsidR="00856D02" w:rsidRPr="00856D02">
        <w:t>.</w:t>
      </w:r>
      <w:r w:rsidR="00D30470">
        <w:t xml:space="preserve"> </w:t>
      </w:r>
      <w:r w:rsidR="00856D02" w:rsidRPr="00856D02">
        <w:t xml:space="preserve">Baddeley (1986) describes working memory as the temporary storage of stimuli being encoded. Working memory plays its biggest role as part of short-term memory (STM). STM, defined by Baddeley (1986), </w:t>
      </w:r>
      <w:commentRangeStart w:id="60"/>
      <w:r w:rsidR="00856D02" w:rsidRPr="00856D02">
        <w:t>is</w:t>
      </w:r>
      <w:ins w:id="61" w:author="Wikowsky, Addie J" w:date="2019-07-06T00:04:00Z">
        <w:r w:rsidR="00F6031A">
          <w:t xml:space="preserve"> </w:t>
        </w:r>
      </w:ins>
      <w:commentRangeEnd w:id="60"/>
      <w:r w:rsidR="00840B0A">
        <w:rPr>
          <w:rStyle w:val="CommentReference"/>
        </w:rPr>
        <w:commentReference w:id="60"/>
      </w:r>
      <w:ins w:id="62" w:author="Wikowsky, Addie J" w:date="2019-07-06T00:04:00Z">
        <w:r w:rsidR="00F6031A">
          <w:t>being able to</w:t>
        </w:r>
      </w:ins>
      <w:r w:rsidR="00856D02" w:rsidRPr="00856D02">
        <w:t xml:space="preserve"> hold a </w:t>
      </w:r>
      <w:r w:rsidR="00840B0A">
        <w:t>small</w:t>
      </w:r>
      <w:r w:rsidR="00840B0A" w:rsidRPr="00856D02">
        <w:t xml:space="preserve"> </w:t>
      </w:r>
      <w:r w:rsidR="00856D02" w:rsidRPr="00856D02">
        <w:t>amount of information for a limited time. STM works in an interacting system that serves higher level mental processes. These higher level mental processes include reasoning, problem-solving, and learning.</w:t>
      </w:r>
    </w:p>
    <w:p w14:paraId="4563EEB2" w14:textId="01901136" w:rsidR="00856D02" w:rsidRPr="00856D02" w:rsidRDefault="00856D02" w:rsidP="00FD4B57">
      <w:pPr>
        <w:spacing w:line="480" w:lineRule="auto"/>
        <w:ind w:firstLine="720"/>
      </w:pPr>
      <w:r w:rsidRPr="00856D02">
        <w:t xml:space="preserve">Baddeley and Hitch (1994) first proposed a working memory model in 1974. Their model included the concept of a phonological loop, visuospatial sketchpad, and central executive. The phonological loop (previously the articulatory loop) has two parts: phonological storage and subvocal rehearsal. Phonological storage is when a person holds a sound memory trace until this trace is then rehearsed by the subvocal rehearsal of the model by repeating the trace internally. Baddeley and Hitch’s memory model additionally includes a visuospatial sketchpad, which is primarily responsible for visual and spatial encoding. Visual encoding would be when a person receives an incoming image or stimuli and their brain is recognizing it so they can respond appropriately. Baddeley and Hitch (1994) explain that the visuospatial sketchpad is a type of work space for incoming information. The final piece of their model is the </w:t>
      </w:r>
      <w:commentRangeStart w:id="63"/>
      <w:commentRangeStart w:id="64"/>
      <w:r w:rsidRPr="00856D02">
        <w:t>central executive</w:t>
      </w:r>
      <w:commentRangeEnd w:id="63"/>
      <w:r w:rsidR="00B7583A">
        <w:rPr>
          <w:rStyle w:val="CommentReference"/>
        </w:rPr>
        <w:commentReference w:id="63"/>
      </w:r>
      <w:commentRangeEnd w:id="64"/>
      <w:r w:rsidR="00F6031A">
        <w:rPr>
          <w:rStyle w:val="CommentReference"/>
        </w:rPr>
        <w:commentReference w:id="64"/>
      </w:r>
      <w:r w:rsidRPr="00856D02">
        <w:t xml:space="preserve">. The central executive is responsible for </w:t>
      </w:r>
      <w:ins w:id="65" w:author="Wikowsky, Addie J" w:date="2019-07-06T00:05:00Z">
        <w:r w:rsidR="00F6031A">
          <w:t>controlling</w:t>
        </w:r>
        <w:r w:rsidR="00F6031A" w:rsidRPr="00856D02">
          <w:t xml:space="preserve"> </w:t>
        </w:r>
      </w:ins>
      <w:r w:rsidRPr="00856D02">
        <w:t xml:space="preserve">when the phonological loop and visuospatial sketchpad are used, and how they interact with one another (Baddeley, 2002). </w:t>
      </w:r>
    </w:p>
    <w:p w14:paraId="25C9068C" w14:textId="77777777" w:rsidR="00856D02" w:rsidRPr="00856D02" w:rsidRDefault="00856D02" w:rsidP="00FD4B57">
      <w:pPr>
        <w:spacing w:line="480" w:lineRule="auto"/>
        <w:rPr>
          <w:b/>
        </w:rPr>
      </w:pPr>
      <w:r w:rsidRPr="00856D02">
        <w:rPr>
          <w:b/>
        </w:rPr>
        <w:t>Fluid Intelligence</w:t>
      </w:r>
    </w:p>
    <w:p w14:paraId="2C0CE135" w14:textId="07A3762C" w:rsidR="00856D02" w:rsidRPr="00856D02" w:rsidRDefault="00856D02" w:rsidP="00DE3C8D">
      <w:pPr>
        <w:spacing w:line="480" w:lineRule="auto"/>
        <w:ind w:firstLine="720"/>
      </w:pPr>
      <w:r w:rsidRPr="00856D02">
        <w:lastRenderedPageBreak/>
        <w:tab/>
      </w:r>
      <w:ins w:id="66" w:author="Wikowsky, Addie J" w:date="2019-07-06T00:07:00Z">
        <w:r w:rsidR="00F6031A">
          <w:t xml:space="preserve">Different </w:t>
        </w:r>
      </w:ins>
      <w:ins w:id="67" w:author="Wikowsky, Addie J" w:date="2019-07-06T00:08:00Z">
        <w:r w:rsidR="00F6031A">
          <w:t>constructs</w:t>
        </w:r>
      </w:ins>
      <w:ins w:id="68" w:author="Wikowsky, Addie J" w:date="2019-07-06T00:07:00Z">
        <w:r w:rsidR="00F6031A">
          <w:t xml:space="preserve"> of the brain hel</w:t>
        </w:r>
      </w:ins>
      <w:ins w:id="69" w:author="Wikowsky, Addie J" w:date="2019-07-06T00:08:00Z">
        <w:r w:rsidR="00F6031A">
          <w:t>p each other to make working memory effective</w:t>
        </w:r>
      </w:ins>
      <w:r w:rsidRPr="00856D02">
        <w:t xml:space="preserve">. One </w:t>
      </w:r>
      <w:ins w:id="70" w:author="Wikowsky, Addie J" w:date="2019-07-06T00:08:00Z">
        <w:r w:rsidR="00F6031A">
          <w:t>construct</w:t>
        </w:r>
        <w:r w:rsidR="00F6031A" w:rsidRPr="00856D02">
          <w:t xml:space="preserve"> </w:t>
        </w:r>
      </w:ins>
      <w:ins w:id="71" w:author="Wikowsky, Addie J" w:date="2019-07-07T21:24:00Z">
        <w:r w:rsidR="00C2002B">
          <w:t xml:space="preserve">is </w:t>
        </w:r>
      </w:ins>
      <w:del w:id="72" w:author="Wikowsky, Addie J" w:date="2019-07-07T21:24:00Z">
        <w:r w:rsidRPr="00856D02" w:rsidDel="00C2002B">
          <w:delText xml:space="preserve">is intelligence, specifically </w:delText>
        </w:r>
      </w:del>
      <w:r w:rsidRPr="00856D02">
        <w:t>fluid intelligence (</w:t>
      </w:r>
      <w:r w:rsidRPr="00856D02">
        <w:rPr>
          <w:i/>
        </w:rPr>
        <w:t>gF</w:t>
      </w:r>
      <w:r w:rsidRPr="00856D02">
        <w:t>)</w:t>
      </w:r>
      <w:del w:id="73" w:author="Wikowsky, Addie J" w:date="2019-07-06T00:09:00Z">
        <w:r w:rsidRPr="00856D02" w:rsidDel="00D97F59">
          <w:delText xml:space="preserve">. Horn (1968) </w:delText>
        </w:r>
        <w:commentRangeStart w:id="74"/>
        <w:r w:rsidRPr="00856D02" w:rsidDel="00D97F59">
          <w:delText>describes intelligence as behavior that can be observed and measured</w:delText>
        </w:r>
        <w:commentRangeEnd w:id="74"/>
        <w:r w:rsidR="00840B0A" w:rsidDel="00D97F59">
          <w:rPr>
            <w:rStyle w:val="CommentReference"/>
          </w:rPr>
          <w:commentReference w:id="74"/>
        </w:r>
        <w:r w:rsidRPr="00856D02" w:rsidDel="00D97F59">
          <w:delText>. Horn is describing that, for researchers in the behavioral sciences, intelligence needs to be measured in some aspect for it to be considered observable</w:delText>
        </w:r>
      </w:del>
      <w:r w:rsidRPr="00856D02">
        <w:t>. Jaeggi</w:t>
      </w:r>
      <w:ins w:id="75" w:author="Wikowsky, Addie J" w:date="2019-07-07T21:13:00Z">
        <w:r w:rsidR="007743E4">
          <w:t xml:space="preserve">, </w:t>
        </w:r>
        <w:r w:rsidR="007743E4" w:rsidRPr="008E78DC">
          <w:t xml:space="preserve">Buschkuehl, Jonides, </w:t>
        </w:r>
        <w:r w:rsidR="007743E4">
          <w:t>and</w:t>
        </w:r>
        <w:r w:rsidR="007743E4" w:rsidRPr="008E78DC">
          <w:t xml:space="preserve"> Perrig</w:t>
        </w:r>
        <w:r w:rsidR="007743E4">
          <w:t xml:space="preserve"> </w:t>
        </w:r>
      </w:ins>
      <w:r w:rsidRPr="00856D02">
        <w:t xml:space="preserve">(2008) classify </w:t>
      </w:r>
      <w:r w:rsidRPr="00856D02">
        <w:rPr>
          <w:i/>
        </w:rPr>
        <w:t>gF</w:t>
      </w:r>
      <w:r w:rsidRPr="00856D02">
        <w:t xml:space="preserve"> as a human ability that allows participants to adapt their thinking to the problem at hand regardless of acquired knowledge. In addition, Gray, Chabris, and Braver (2003) highlight that </w:t>
      </w:r>
      <w:r w:rsidRPr="00856D02">
        <w:rPr>
          <w:i/>
        </w:rPr>
        <w:t>gF</w:t>
      </w:r>
      <w:r w:rsidRPr="00856D02">
        <w:t xml:space="preserve"> is related to attentional control, or a person’s ability to disregard any interference that could affect performance. Gray </w:t>
      </w:r>
      <w:r w:rsidR="00D97F59">
        <w:t>and colleagues</w:t>
      </w:r>
      <w:r w:rsidR="00D97F59" w:rsidRPr="00856D02">
        <w:t xml:space="preserve"> </w:t>
      </w:r>
      <w:ins w:id="76" w:author="Wikowsky, Addie J" w:date="2019-07-07T14:26:00Z">
        <w:r w:rsidR="00DE3C8D">
          <w:t xml:space="preserve">(2003) </w:t>
        </w:r>
      </w:ins>
      <w:r w:rsidRPr="00856D02">
        <w:t xml:space="preserve">also say that attentional control is necessary for the abstract thinking needed for </w:t>
      </w:r>
      <w:r w:rsidRPr="00856D02">
        <w:rPr>
          <w:i/>
        </w:rPr>
        <w:t xml:space="preserve">gF. </w:t>
      </w:r>
      <w:r w:rsidRPr="00856D02">
        <w:t xml:space="preserve">Horn (1968) reports that Cattell presented the idea of </w:t>
      </w:r>
      <w:r w:rsidRPr="00856D02">
        <w:rPr>
          <w:i/>
        </w:rPr>
        <w:t>gF</w:t>
      </w:r>
      <w:r w:rsidRPr="00856D02">
        <w:t xml:space="preserve"> in 1941 at an APA convention. Since then it has grown </w:t>
      </w:r>
      <w:r w:rsidR="00B7583A">
        <w:t>common</w:t>
      </w:r>
      <w:r w:rsidR="00B7583A" w:rsidRPr="00856D02">
        <w:t xml:space="preserve"> </w:t>
      </w:r>
      <w:r w:rsidRPr="00856D02">
        <w:t>in the behavioral sciences as a way to measure intelligence that is always expanding.</w:t>
      </w:r>
      <w:r w:rsidRPr="00856D02" w:rsidDel="00884F2D">
        <w:t xml:space="preserve"> </w:t>
      </w:r>
    </w:p>
    <w:p w14:paraId="05287883" w14:textId="5055E6FA" w:rsidR="00856D02" w:rsidRPr="00856D02" w:rsidRDefault="00856D02" w:rsidP="00FD4B57">
      <w:pPr>
        <w:spacing w:line="480" w:lineRule="auto"/>
        <w:rPr>
          <w:b/>
        </w:rPr>
      </w:pPr>
      <w:r w:rsidRPr="00856D02">
        <w:rPr>
          <w:b/>
        </w:rPr>
        <w:t xml:space="preserve">Measuring Working Memory and Fluid Intelligence </w:t>
      </w:r>
    </w:p>
    <w:p w14:paraId="078E47EA" w14:textId="0BBE76C6" w:rsidR="00D97F59" w:rsidRPr="00D97F59" w:rsidRDefault="00856D02" w:rsidP="00D97F59">
      <w:pPr>
        <w:spacing w:line="480" w:lineRule="auto"/>
        <w:ind w:firstLine="720"/>
        <w:rPr>
          <w:ins w:id="77" w:author="Wikowsky, Addie J" w:date="2019-07-06T00:12:00Z"/>
        </w:rPr>
      </w:pPr>
      <w:r w:rsidRPr="00856D02">
        <w:t>Working memory has been tested in the field of psychology since Miller introduced the “magic number” in 1956. The magic number is the concept of how many single items we can hold in our memory</w:t>
      </w:r>
      <w:r w:rsidR="00B7583A">
        <w:t>.</w:t>
      </w:r>
      <w:r w:rsidRPr="00856D02">
        <w:t xml:space="preserve"> Miller (1965) suggested that we can hold seven items, plus or minus two (5 or 9). This is why phone numbers </w:t>
      </w:r>
      <w:r w:rsidR="00B7583A">
        <w:t>may</w:t>
      </w:r>
      <w:r w:rsidR="00B7583A" w:rsidRPr="00856D02">
        <w:t xml:space="preserve"> </w:t>
      </w:r>
      <w:r w:rsidRPr="00856D02">
        <w:t xml:space="preserve">be easier to remember, since they fall in that </w:t>
      </w:r>
      <w:ins w:id="78" w:author="Wikowsky, Addie J" w:date="2019-07-06T00:12:00Z">
        <w:r w:rsidR="00D97F59">
          <w:t>range</w:t>
        </w:r>
      </w:ins>
      <w:r w:rsidRPr="00856D02">
        <w:t xml:space="preserve">. Working memory has recently been measured </w:t>
      </w:r>
      <w:ins w:id="79" w:author="Wikowsky, Addie J" w:date="2019-07-07T21:24:00Z">
        <w:r w:rsidR="00C2002B">
          <w:t>b</w:t>
        </w:r>
      </w:ins>
      <w:ins w:id="80" w:author="Wikowsky, Addie J" w:date="2019-07-07T21:25:00Z">
        <w:r w:rsidR="00C2002B">
          <w:t>y</w:t>
        </w:r>
      </w:ins>
      <w:ins w:id="81" w:author="Wikowsky, Addie J" w:date="2019-07-07T21:24:00Z">
        <w:r w:rsidR="00C2002B" w:rsidRPr="00856D02">
          <w:t xml:space="preserve"> </w:t>
        </w:r>
      </w:ins>
      <w:r w:rsidRPr="00856D02">
        <w:t xml:space="preserve">two types of tasks outlined by Yuan </w:t>
      </w:r>
      <w:ins w:id="82" w:author="Wikowsky, Addie J" w:date="2019-07-06T00:10:00Z">
        <w:r w:rsidR="00D97F59">
          <w:t>and colleagues</w:t>
        </w:r>
        <w:r w:rsidR="00D97F59" w:rsidRPr="00856D02">
          <w:t xml:space="preserve"> </w:t>
        </w:r>
      </w:ins>
      <w:r w:rsidRPr="00856D02">
        <w:t xml:space="preserve">(2006), the two types of measurement are: simple memory span and dual-tasks. </w:t>
      </w:r>
    </w:p>
    <w:p w14:paraId="7CA3ED49" w14:textId="0FDDA98C" w:rsidR="00856D02" w:rsidRPr="00856D02" w:rsidRDefault="00D97F59" w:rsidP="00D97F59">
      <w:pPr>
        <w:spacing w:line="480" w:lineRule="auto"/>
        <w:ind w:firstLine="720"/>
      </w:pPr>
      <w:ins w:id="83" w:author="Wikowsky, Addie J" w:date="2019-07-06T00:12:00Z">
        <w:r w:rsidRPr="00D97F59">
          <w:t xml:space="preserve">Simple memory span tasks measure short term memory by </w:t>
        </w:r>
      </w:ins>
      <w:ins w:id="84" w:author="Wikowsky, Addie J" w:date="2019-07-06T00:13:00Z">
        <w:r w:rsidRPr="00D97F59">
          <w:t>assessing</w:t>
        </w:r>
      </w:ins>
      <w:ins w:id="85" w:author="Wikowsky, Addie J" w:date="2019-07-06T00:12:00Z">
        <w:r w:rsidRPr="00D97F59">
          <w:t xml:space="preserve"> a </w:t>
        </w:r>
      </w:ins>
      <w:ins w:id="86" w:author="Wikowsky, Addie J" w:date="2019-07-06T00:13:00Z">
        <w:r w:rsidRPr="00D97F59">
          <w:t>person’s</w:t>
        </w:r>
      </w:ins>
      <w:ins w:id="87" w:author="Wikowsky, Addie J" w:date="2019-07-06T00:12:00Z">
        <w:r w:rsidRPr="00D97F59">
          <w:t xml:space="preserve"> ability to recall a list of stimuli (words, numbers, or positions)</w:t>
        </w:r>
      </w:ins>
      <w:ins w:id="88" w:author="Wikowsky, Addie J" w:date="2019-07-07T20:39:00Z">
        <w:r w:rsidR="00C1662F" w:rsidRPr="00C1662F">
          <w:t xml:space="preserve"> </w:t>
        </w:r>
        <w:r w:rsidR="00C1662F" w:rsidRPr="00856D02">
          <w:t>(</w:t>
        </w:r>
        <w:proofErr w:type="spellStart"/>
        <w:r w:rsidR="00C1662F" w:rsidRPr="00856D02">
          <w:t>Mathy</w:t>
        </w:r>
        <w:proofErr w:type="spellEnd"/>
        <w:r w:rsidR="00C1662F" w:rsidRPr="00856D02">
          <w:t xml:space="preserve">, </w:t>
        </w:r>
        <w:proofErr w:type="spellStart"/>
        <w:r w:rsidR="00C1662F" w:rsidRPr="00856D02">
          <w:t>Chekaf</w:t>
        </w:r>
        <w:proofErr w:type="spellEnd"/>
        <w:r w:rsidR="00C1662F" w:rsidRPr="00856D02">
          <w:t>, &amp; Cowan, 2018)</w:t>
        </w:r>
      </w:ins>
      <w:r w:rsidR="00856D02" w:rsidRPr="00856D02">
        <w:t xml:space="preserve">. </w:t>
      </w:r>
      <w:del w:id="89" w:author="Wikowsky, Addie J" w:date="2019-07-07T20:40:00Z">
        <w:r w:rsidR="00856D02" w:rsidRPr="00856D02" w:rsidDel="00C1662F">
          <w:delText xml:space="preserve">Simple span tasks are generally used to measure short term memory </w:delText>
        </w:r>
      </w:del>
      <w:del w:id="90" w:author="Wikowsky, Addie J" w:date="2019-07-07T20:39:00Z">
        <w:r w:rsidR="00856D02" w:rsidRPr="00856D02" w:rsidDel="00C1662F">
          <w:delText xml:space="preserve">(Mathy, Chekaf, &amp; Cowan, 2018). </w:delText>
        </w:r>
      </w:del>
      <w:commentRangeStart w:id="91"/>
      <w:r w:rsidR="00856D02" w:rsidRPr="00856D02">
        <w:t>Dual-trials</w:t>
      </w:r>
      <w:commentRangeEnd w:id="91"/>
      <w:r w:rsidR="00B7583A">
        <w:rPr>
          <w:rStyle w:val="CommentReference"/>
        </w:rPr>
        <w:commentReference w:id="91"/>
      </w:r>
      <w:r w:rsidR="00856D02" w:rsidRPr="00856D02">
        <w:t xml:space="preserve"> tasks </w:t>
      </w:r>
      <w:commentRangeStart w:id="92"/>
      <w:r w:rsidR="00856D02" w:rsidRPr="00856D02">
        <w:t>are when both processing and storage are both being encoded at the same time</w:t>
      </w:r>
      <w:commentRangeEnd w:id="92"/>
      <w:r w:rsidR="00840B0A">
        <w:rPr>
          <w:rStyle w:val="CommentReference"/>
        </w:rPr>
        <w:commentReference w:id="92"/>
      </w:r>
      <w:ins w:id="93" w:author="Wikowsky, Addie J" w:date="2019-07-06T00:13:00Z">
        <w:r>
          <w:t>, compared to one at a time in simple memory tasks</w:t>
        </w:r>
      </w:ins>
      <w:r w:rsidR="00856D02" w:rsidRPr="00856D02">
        <w:t xml:space="preserve">. Conway </w:t>
      </w:r>
      <w:ins w:id="94" w:author="Wikowsky, Addie J" w:date="2019-07-06T00:10:00Z">
        <w:r>
          <w:t>and colleagues</w:t>
        </w:r>
      </w:ins>
      <w:r w:rsidR="00856D02" w:rsidRPr="00856D02">
        <w:t xml:space="preserve"> (2005) identified that the majority working memory measurements are considered dual-task because of their complexity. More modern working memory measurements are considered complex span tasks, </w:t>
      </w:r>
      <w:ins w:id="95" w:author="Wikowsky, Addie J" w:date="2019-07-06T00:14:00Z">
        <w:r>
          <w:t>but are still considered</w:t>
        </w:r>
      </w:ins>
      <w:r w:rsidR="00856D02" w:rsidRPr="00856D02">
        <w:t xml:space="preserve"> dual-task (</w:t>
      </w:r>
      <w:proofErr w:type="spellStart"/>
      <w:r w:rsidR="00856D02" w:rsidRPr="00856D02">
        <w:t>Schmiedek</w:t>
      </w:r>
      <w:proofErr w:type="spellEnd"/>
      <w:r w:rsidR="00856D02" w:rsidRPr="00856D02">
        <w:t xml:space="preserve">, Hildebrandt, </w:t>
      </w:r>
      <w:proofErr w:type="spellStart"/>
      <w:r w:rsidR="00856D02" w:rsidRPr="00856D02">
        <w:t>Lovden</w:t>
      </w:r>
      <w:proofErr w:type="spellEnd"/>
      <w:r w:rsidR="00856D02" w:rsidRPr="00856D02">
        <w:t xml:space="preserve">, Wilhelm, &amp; </w:t>
      </w:r>
      <w:proofErr w:type="spellStart"/>
      <w:r w:rsidR="00856D02" w:rsidRPr="00856D02">
        <w:t>Lindenberger</w:t>
      </w:r>
      <w:proofErr w:type="spellEnd"/>
      <w:r w:rsidR="00856D02" w:rsidRPr="00856D02">
        <w:t xml:space="preserve">, </w:t>
      </w:r>
      <w:r w:rsidR="00856D02" w:rsidRPr="00856D02">
        <w:lastRenderedPageBreak/>
        <w:t xml:space="preserve">2009). This distinction </w:t>
      </w:r>
      <w:ins w:id="96" w:author="Wikowsky, Addie J" w:date="2019-07-06T00:14:00Z">
        <w:r>
          <w:t xml:space="preserve">between simple span tasks and dual-trail tasks </w:t>
        </w:r>
      </w:ins>
      <w:commentRangeStart w:id="97"/>
      <w:r w:rsidR="00856D02" w:rsidRPr="00856D02">
        <w:t xml:space="preserve">occurs because of the two components required for </w:t>
      </w:r>
      <w:ins w:id="98" w:author="Wikowsky, Addie J" w:date="2019-07-06T00:14:00Z">
        <w:r>
          <w:t xml:space="preserve">dual-trail </w:t>
        </w:r>
      </w:ins>
      <w:ins w:id="99" w:author="Wikowsky, Addie J" w:date="2019-07-06T00:15:00Z">
        <w:r>
          <w:t>tasks are</w:t>
        </w:r>
      </w:ins>
      <w:r w:rsidR="00856D02" w:rsidRPr="00856D02">
        <w:t xml:space="preserve"> the processing component and the storage component</w:t>
      </w:r>
      <w:commentRangeEnd w:id="97"/>
      <w:r w:rsidR="00840B0A">
        <w:rPr>
          <w:rStyle w:val="CommentReference"/>
        </w:rPr>
        <w:commentReference w:id="97"/>
      </w:r>
      <w:r w:rsidR="00856D02" w:rsidRPr="00856D02">
        <w:t xml:space="preserve">. </w:t>
      </w:r>
    </w:p>
    <w:p w14:paraId="37D31676" w14:textId="77777777" w:rsidR="00856D02" w:rsidRPr="00856D02" w:rsidRDefault="00856D02" w:rsidP="00D30470">
      <w:pPr>
        <w:spacing w:line="480" w:lineRule="auto"/>
        <w:ind w:firstLine="720"/>
      </w:pPr>
      <w:r w:rsidRPr="00856D02">
        <w:t xml:space="preserve">One of the most used complex span tasks to measure working memory is the Operation Span (OSPAN) created by Turner and Engle (1989). In the OSPAN, the participant is given a math problem which they have to identify the solution as correct or incorrect (processing component) with a word or letter being presented after they answer. The participant is then supposed to recall (storage component) those words after a few trials. For example, a participant might answer “is 2X3 + 4 = 5?” with FALSE, then be shown a letter or word after they say FALSE. In the original OSPAN task, a researcher sat with the participant and controlled the speed of the study (i.e., hit the spacebar to move between trials) and recorded the answers for each participant. </w:t>
      </w:r>
    </w:p>
    <w:p w14:paraId="381179F8" w14:textId="4F102EA2" w:rsidR="00856D02" w:rsidRPr="00856D02" w:rsidRDefault="00856D02" w:rsidP="00D30470">
      <w:pPr>
        <w:spacing w:line="480" w:lineRule="auto"/>
        <w:ind w:firstLine="720"/>
      </w:pPr>
      <w:r w:rsidRPr="00856D02">
        <w:t>The original OSPAN and the automated OSPAN</w:t>
      </w:r>
      <w:ins w:id="100" w:author="Wikowsky, Addie J" w:date="2019-07-06T00:15:00Z">
        <w:r w:rsidR="00D97F59">
          <w:t xml:space="preserve"> (AOSPAN)</w:t>
        </w:r>
      </w:ins>
      <w:r w:rsidRPr="00856D02">
        <w:t xml:space="preserve"> (Unsworth, </w:t>
      </w:r>
      <w:proofErr w:type="spellStart"/>
      <w:r w:rsidRPr="00856D02">
        <w:t>Heitz</w:t>
      </w:r>
      <w:proofErr w:type="spellEnd"/>
      <w:r w:rsidRPr="00856D02">
        <w:t xml:space="preserve">, Schrock, &amp; Engle, 2005) are the same task, but the </w:t>
      </w:r>
      <w:r w:rsidR="00D97F59">
        <w:t>A</w:t>
      </w:r>
      <w:r w:rsidRPr="00856D02">
        <w:t xml:space="preserve">OSPAN is available completely online, without required researcher interaction to </w:t>
      </w:r>
      <w:r w:rsidR="00B7583A">
        <w:t>complete</w:t>
      </w:r>
      <w:r w:rsidRPr="00856D02">
        <w:t xml:space="preserve">. This online presentation allows for less confounding variables between the researcher and the participant. The </w:t>
      </w:r>
      <w:r w:rsidR="00D97F59">
        <w:t>A</w:t>
      </w:r>
      <w:r w:rsidRPr="00856D02">
        <w:t xml:space="preserve">OSPAN also has a practice period where the participant is presented with </w:t>
      </w:r>
      <w:ins w:id="101" w:author="Wikowsky, Addie J" w:date="2019-07-06T23:30:00Z">
        <w:r w:rsidR="00395A3D">
          <w:t>multiple</w:t>
        </w:r>
      </w:ins>
      <w:ins w:id="102" w:author="Wikowsky, Addie J" w:date="2019-07-06T00:16:00Z">
        <w:r w:rsidR="00D97F59">
          <w:t xml:space="preserve"> </w:t>
        </w:r>
      </w:ins>
      <w:r w:rsidRPr="00856D02">
        <w:t>math problems. After the math practice, they are given a sample trial of math problem where they are told to remember a letter after answering whether the math problem was true or false. After both practice portions are completed the participant then begins the real study. The participant must maintain 85% accuracy for the math operations in order for their data to be considered useful (Unsworth et al., 2005). After the task is completed, the researcher is given the participant</w:t>
      </w:r>
      <w:r w:rsidR="00B7583A">
        <w:t>’</w:t>
      </w:r>
      <w:r w:rsidRPr="00856D02">
        <w:t xml:space="preserve">s scores. The first is a raw score of the </w:t>
      </w:r>
      <w:r w:rsidRPr="00856D02">
        <w:lastRenderedPageBreak/>
        <w:t>correctly recalled letters or words for each set. The researcher is also given a report on the participant</w:t>
      </w:r>
      <w:r w:rsidR="00FF28DA">
        <w:t>’</w:t>
      </w:r>
      <w:r w:rsidRPr="00856D02">
        <w:t>s math errors to account for accuracy.</w:t>
      </w:r>
    </w:p>
    <w:p w14:paraId="1180F56A" w14:textId="087CAD96" w:rsidR="00856D02" w:rsidRPr="00856D02" w:rsidRDefault="00856D02" w:rsidP="00D30470">
      <w:pPr>
        <w:spacing w:line="480" w:lineRule="auto"/>
        <w:ind w:firstLine="720"/>
      </w:pPr>
      <w:r w:rsidRPr="00856D02">
        <w:t xml:space="preserve">Daneman and Carpenter’s (1980) Reading Span Task (RSPAN) is another example of a complex working memory measurement. The authors originally had two ways of testing reading span. In the first part of the RSPAN, participants read sentences out loud to the experimenter. After the participant finished a few sentences, they had to recall the last word in each sentence in order. For the second part, Daneman and Carpenter (1980) had the participant read sentences that were from general knowledge, politics, and other subjects; while still trying to remember the last word. After reading the sentence, the participant had to identify if the statement was true or false. The experimenters were interested in if the participant had recalled the words in order or not for the reading span; however, the true/false verification increased the difficulty of the task, much like the math problems in the OSPAN task. The participants are scored on the number of correct words they recalled in the correct order. For example, the participant is supposed to recall the words: tent, shoe, and bottle. If the participant recalled shoe and bottle, they would receive </w:t>
      </w:r>
      <w:r w:rsidR="00FF28DA">
        <w:t>two out of three points</w:t>
      </w:r>
      <w:r w:rsidRPr="00856D02">
        <w:t>. It is important to note for this task that the order is crucial for scoring. For instance, if the participant recalled the same words as above in this order: shoe, tent, bottle, th</w:t>
      </w:r>
      <w:r w:rsidR="00FF28DA">
        <w:t xml:space="preserve">at participant would receive two out of three points </w:t>
      </w:r>
      <w:commentRangeStart w:id="103"/>
      <w:r w:rsidR="00FF28DA">
        <w:t>as well</w:t>
      </w:r>
      <w:r w:rsidRPr="00856D02">
        <w:t>.</w:t>
      </w:r>
      <w:commentRangeEnd w:id="103"/>
      <w:r w:rsidR="00FF28DA">
        <w:rPr>
          <w:rStyle w:val="CommentReference"/>
        </w:rPr>
        <w:commentReference w:id="103"/>
      </w:r>
    </w:p>
    <w:p w14:paraId="1B53A094" w14:textId="03FDDEFB" w:rsidR="00856D02" w:rsidRPr="00856D02" w:rsidRDefault="00856D02" w:rsidP="00D30470">
      <w:pPr>
        <w:spacing w:line="480" w:lineRule="auto"/>
        <w:ind w:firstLine="720"/>
      </w:pPr>
      <w:r w:rsidRPr="00856D02">
        <w:t>The N-Back task was created in the late 1950’s (Kirchner, 1958). The idea behind this task was to measure short-term memory retention. It consists of different visual stages presented to the participant (</w:t>
      </w:r>
      <w:proofErr w:type="spellStart"/>
      <w:ins w:id="104" w:author="Wikowsky, Addie J" w:date="2019-07-07T21:16:00Z">
        <w:r w:rsidR="007743E4" w:rsidRPr="00570658">
          <w:t>Gajewski</w:t>
        </w:r>
        <w:proofErr w:type="spellEnd"/>
        <w:r w:rsidR="007743E4" w:rsidRPr="00570658">
          <w:t xml:space="preserve">, </w:t>
        </w:r>
        <w:proofErr w:type="spellStart"/>
        <w:r w:rsidR="007743E4" w:rsidRPr="00570658">
          <w:t>Hanisch</w:t>
        </w:r>
        <w:proofErr w:type="spellEnd"/>
        <w:r w:rsidR="007743E4" w:rsidRPr="00570658">
          <w:t xml:space="preserve">, </w:t>
        </w:r>
        <w:proofErr w:type="spellStart"/>
        <w:r w:rsidR="007743E4" w:rsidRPr="00570658">
          <w:t>Falkenstein</w:t>
        </w:r>
        <w:proofErr w:type="spellEnd"/>
        <w:r w:rsidR="007743E4" w:rsidRPr="00570658">
          <w:t xml:space="preserve">, </w:t>
        </w:r>
        <w:proofErr w:type="spellStart"/>
        <w:r w:rsidR="007743E4" w:rsidRPr="00570658">
          <w:t>Thönes</w:t>
        </w:r>
        <w:proofErr w:type="spellEnd"/>
        <w:r w:rsidR="007743E4" w:rsidRPr="00570658">
          <w:t xml:space="preserve">, &amp; </w:t>
        </w:r>
        <w:proofErr w:type="spellStart"/>
        <w:r w:rsidR="007743E4" w:rsidRPr="00570658">
          <w:t>Wascher</w:t>
        </w:r>
        <w:proofErr w:type="spellEnd"/>
        <w:r w:rsidR="007743E4" w:rsidRPr="00570658">
          <w:t xml:space="preserve">, </w:t>
        </w:r>
      </w:ins>
      <w:del w:id="105" w:author="Wikowsky, Addie J" w:date="2019-07-07T21:16:00Z">
        <w:r w:rsidRPr="00856D02" w:rsidDel="007743E4">
          <w:delText xml:space="preserve">Gajewski et al., </w:delText>
        </w:r>
      </w:del>
      <w:r w:rsidRPr="00856D02">
        <w:t>2018). After a stimul</w:t>
      </w:r>
      <w:r w:rsidR="00FF28DA">
        <w:t>us</w:t>
      </w:r>
      <w:r w:rsidRPr="00856D02">
        <w:t xml:space="preserve"> is presented, the participant is asked if it matches a stimul</w:t>
      </w:r>
      <w:r w:rsidR="00FF28DA">
        <w:t>us</w:t>
      </w:r>
      <w:r w:rsidRPr="00856D02">
        <w:t xml:space="preserve"> that was presented </w:t>
      </w:r>
      <w:r w:rsidRPr="00856D02">
        <w:rPr>
          <w:i/>
        </w:rPr>
        <w:t xml:space="preserve">n </w:t>
      </w:r>
      <w:r w:rsidRPr="00856D02">
        <w:t xml:space="preserve">trails before it. For example, if the </w:t>
      </w:r>
      <w:r w:rsidR="00FF28DA">
        <w:t>stimulus</w:t>
      </w:r>
      <w:r w:rsidR="00FF28DA" w:rsidRPr="00856D02">
        <w:t xml:space="preserve"> </w:t>
      </w:r>
      <w:r w:rsidRPr="00856D02">
        <w:t xml:space="preserve">was presented with letters, and this pattern was shown: A, B, D, A. The participant would have to identify if the ‘A’ was presented three trials back. This would be </w:t>
      </w:r>
      <w:r w:rsidRPr="00856D02">
        <w:lastRenderedPageBreak/>
        <w:t>considered a 3-back task because of the number of stimul</w:t>
      </w:r>
      <w:r w:rsidR="00FF28DA">
        <w:t>i</w:t>
      </w:r>
      <w:r w:rsidRPr="00856D02">
        <w:t xml:space="preserve"> in-between the two matching pieces. The stimuli would keep being produced, and the participant would need to keep identifying if the same stimuli was presented before. This process can be repeated with different difficulties, starting with 1-back, the researcher would just increase the number of stimuli between the two stimuli you would want the participant to match. The </w:t>
      </w:r>
      <w:r w:rsidRPr="00856D02">
        <w:rPr>
          <w:i/>
        </w:rPr>
        <w:t>n-</w:t>
      </w:r>
      <w:r w:rsidRPr="00856D02">
        <w:t>back is scored by the reaction times and percentage correct correlated to those in the same age group as the participant. This task challenges the participant because it requires encoding and updating of incoming stimuli while irrelevant stimuli are being introduced (</w:t>
      </w:r>
      <w:proofErr w:type="spellStart"/>
      <w:r w:rsidRPr="00856D02">
        <w:t>Gajewski</w:t>
      </w:r>
      <w:proofErr w:type="spellEnd"/>
      <w:r w:rsidRPr="00856D02">
        <w:t xml:space="preserve"> et al., 2018).</w:t>
      </w:r>
    </w:p>
    <w:p w14:paraId="724402AA" w14:textId="7AC75A9F" w:rsidR="00856D02" w:rsidRPr="00856D02" w:rsidRDefault="00856D02" w:rsidP="00D30470">
      <w:pPr>
        <w:spacing w:line="480" w:lineRule="auto"/>
        <w:ind w:firstLine="720"/>
      </w:pPr>
      <w:r w:rsidRPr="00856D02">
        <w:t xml:space="preserve">The Raven Progressive Matrices (RPM) is a measure of </w:t>
      </w:r>
      <w:r w:rsidRPr="00856D02">
        <w:rPr>
          <w:i/>
        </w:rPr>
        <w:t>gF</w:t>
      </w:r>
      <w:r w:rsidRPr="00856D02">
        <w:t>. Raven (1936) initially wanted to develop a test that would allow the researchers to interpret it without any social barriers, as compared to the criticisms of other standardized intelligence tests. In 1988, it was updated and became the Raven’s Advanced Progressive Matrices (APM) (</w:t>
      </w:r>
      <w:proofErr w:type="spellStart"/>
      <w:r w:rsidRPr="00856D02">
        <w:t>Bors</w:t>
      </w:r>
      <w:proofErr w:type="spellEnd"/>
      <w:r w:rsidRPr="00856D02">
        <w:t xml:space="preserve"> &amp; Stokes, 1998). The participant is presented with several images that represent a complex pattern, and they must pick one of six or eight options that would complete the sequence. The images in the matrix may be rotated, flipped, or change in size. The APM consists of two sets</w:t>
      </w:r>
      <w:ins w:id="106" w:author="Wikowsky, Addie J" w:date="2019-07-07T21:27:00Z">
        <w:r w:rsidR="00C2002B">
          <w:t xml:space="preserve"> compared to the original RPM</w:t>
        </w:r>
      </w:ins>
      <w:ins w:id="107" w:author="Wikowsky, Addie J" w:date="2019-07-07T21:28:00Z">
        <w:r w:rsidR="00C2002B">
          <w:t xml:space="preserve"> which had five sets</w:t>
        </w:r>
      </w:ins>
      <w:r w:rsidRPr="00856D02">
        <w:t>. Set one has 12 items and is generally used as practice for the participant. Set two has 36 items that is more difficult than set one. The participant is scored by how many of their answers were correct. These raw scores are then compared to percentiles based on the participants age. Researchers can also choose to use a time restriction, five minutes for Set one or forty minutes for Set two (</w:t>
      </w:r>
      <w:proofErr w:type="spellStart"/>
      <w:r w:rsidRPr="00856D02">
        <w:t>Bors</w:t>
      </w:r>
      <w:proofErr w:type="spellEnd"/>
      <w:r w:rsidRPr="00856D02">
        <w:t>, &amp; Stokes, 1998). The time restricts could be used as an assessment of intellectual efficiency, without the time restrictions it can be used to evaluate clear thinking.</w:t>
      </w:r>
    </w:p>
    <w:p w14:paraId="362716BD" w14:textId="58F76977" w:rsidR="00856D02" w:rsidRPr="00856D02" w:rsidRDefault="00C2002B" w:rsidP="00D30470">
      <w:pPr>
        <w:spacing w:line="480" w:lineRule="auto"/>
        <w:ind w:firstLine="720"/>
      </w:pPr>
      <w:ins w:id="108" w:author="Wikowsky, Addie J" w:date="2019-07-07T21:29:00Z">
        <w:r>
          <w:lastRenderedPageBreak/>
          <w:t xml:space="preserve">To evaluate the relations in these tasks, </w:t>
        </w:r>
      </w:ins>
      <w:r w:rsidR="00856D02" w:rsidRPr="00856D02">
        <w:t xml:space="preserve">Conway </w:t>
      </w:r>
      <w:ins w:id="109" w:author="Wikowsky, Addie J" w:date="2019-07-06T00:11:00Z">
        <w:r w:rsidR="00D97F59">
          <w:t>and colleagues</w:t>
        </w:r>
        <w:r w:rsidR="00D97F59" w:rsidRPr="00856D02">
          <w:t xml:space="preserve"> </w:t>
        </w:r>
      </w:ins>
      <w:r w:rsidR="00856D02" w:rsidRPr="00856D02">
        <w:t>(2002)</w:t>
      </w:r>
      <w:ins w:id="110" w:author="Wikowsky, Addie J" w:date="2019-07-07T21:29:00Z">
        <w:r>
          <w:t>,</w:t>
        </w:r>
      </w:ins>
      <w:r w:rsidR="00856D02" w:rsidRPr="00856D02">
        <w:t xml:space="preserve"> presented a latent variable analysis between </w:t>
      </w:r>
      <w:r>
        <w:t>working memory</w:t>
      </w:r>
      <w:r w:rsidR="00856D02" w:rsidRPr="00856D02">
        <w:t xml:space="preserve">, </w:t>
      </w:r>
      <w:r w:rsidR="00856D02" w:rsidRPr="00856D02">
        <w:rPr>
          <w:i/>
        </w:rPr>
        <w:t>gF</w:t>
      </w:r>
      <w:r w:rsidR="00856D02" w:rsidRPr="00856D02">
        <w:t xml:space="preserve">, STM, and processing speed. In their study, they had participants complete multiple simple and complex tasks including the OSPAN, RSPAN, and APM. They found that </w:t>
      </w:r>
      <w:r>
        <w:t>working memory</w:t>
      </w:r>
      <w:r w:rsidRPr="00856D02">
        <w:t xml:space="preserve"> </w:t>
      </w:r>
      <w:r w:rsidR="00856D02" w:rsidRPr="00856D02">
        <w:t xml:space="preserve">and </w:t>
      </w:r>
      <w:r w:rsidR="00856D02" w:rsidRPr="00856D02">
        <w:rPr>
          <w:i/>
        </w:rPr>
        <w:t>gF</w:t>
      </w:r>
      <w:r w:rsidR="00856D02" w:rsidRPr="00856D02">
        <w:t xml:space="preserve"> were strongly correlated, and that </w:t>
      </w:r>
      <w:r>
        <w:t>working memory</w:t>
      </w:r>
      <w:r w:rsidRPr="00856D02">
        <w:t xml:space="preserve"> </w:t>
      </w:r>
      <w:r w:rsidR="00856D02" w:rsidRPr="00856D02">
        <w:t xml:space="preserve">and STM were strongly correlated, but </w:t>
      </w:r>
      <w:r w:rsidR="00856D02" w:rsidRPr="00856D02">
        <w:rPr>
          <w:i/>
        </w:rPr>
        <w:t>gF</w:t>
      </w:r>
      <w:r w:rsidR="00856D02" w:rsidRPr="00856D02">
        <w:t xml:space="preserve"> was not linked to STM. The authors suggest that since </w:t>
      </w:r>
      <w:r>
        <w:t>working memory</w:t>
      </w:r>
      <w:r w:rsidRPr="00856D02">
        <w:t xml:space="preserve"> </w:t>
      </w:r>
      <w:r w:rsidR="00856D02" w:rsidRPr="00856D02">
        <w:t xml:space="preserve">is correlated with STM and </w:t>
      </w:r>
      <w:r w:rsidR="00856D02" w:rsidRPr="00856D02">
        <w:rPr>
          <w:i/>
        </w:rPr>
        <w:t>gF</w:t>
      </w:r>
      <w:r w:rsidR="00856D02" w:rsidRPr="00856D02">
        <w:t xml:space="preserve"> is not, that </w:t>
      </w:r>
      <w:r>
        <w:t>working memory</w:t>
      </w:r>
      <w:r w:rsidRPr="00856D02">
        <w:t xml:space="preserve"> </w:t>
      </w:r>
      <w:r w:rsidR="00856D02" w:rsidRPr="00856D02">
        <w:t xml:space="preserve">and </w:t>
      </w:r>
      <w:r w:rsidR="00856D02" w:rsidRPr="00856D02">
        <w:rPr>
          <w:i/>
        </w:rPr>
        <w:t>gF</w:t>
      </w:r>
      <w:r w:rsidR="00856D02" w:rsidRPr="00856D02">
        <w:t xml:space="preserve"> are different constructs that need different ways of being tested. </w:t>
      </w:r>
    </w:p>
    <w:p w14:paraId="14A0288E" w14:textId="77777777" w:rsidR="00856D02" w:rsidRPr="00856D02" w:rsidRDefault="00856D02" w:rsidP="006636E0">
      <w:pPr>
        <w:spacing w:line="480" w:lineRule="auto"/>
      </w:pPr>
      <w:r w:rsidRPr="00856D02">
        <w:rPr>
          <w:b/>
        </w:rPr>
        <w:t>Expertise</w:t>
      </w:r>
    </w:p>
    <w:p w14:paraId="5F408588" w14:textId="2B169721" w:rsidR="00856D02" w:rsidRPr="00856D02" w:rsidRDefault="00856D02" w:rsidP="00D30470">
      <w:pPr>
        <w:spacing w:line="480" w:lineRule="auto"/>
        <w:ind w:firstLine="720"/>
      </w:pPr>
      <w:r w:rsidRPr="00856D02">
        <w:t>The last construct that may affect working memory or fluid intelligence is expertise. Chi</w:t>
      </w:r>
      <w:ins w:id="111" w:author="Wikowsky, Addie J" w:date="2019-07-07T21:17:00Z">
        <w:r w:rsidR="007743E4">
          <w:t xml:space="preserve"> and colleagues </w:t>
        </w:r>
      </w:ins>
      <w:r w:rsidRPr="00856D02">
        <w:t>(1982) describe expertise as having an abundance of knowledge and having skill to apply that knowledge. The authors argue that having this knowledge and skill plays a large part in intelligence as a whole. Because participants are able to recall their skill better and faster, they are perceived as more intelligent. This effect has been demonstrated primarily with the skillsets of chess (Chase &amp; Simon, 1973) and physics (Chi</w:t>
      </w:r>
      <w:r w:rsidR="007743E4">
        <w:t xml:space="preserve"> et al.,</w:t>
      </w:r>
      <w:r w:rsidRPr="00856D02">
        <w:t xml:space="preserve"> 1981). </w:t>
      </w:r>
    </w:p>
    <w:p w14:paraId="494FAA37" w14:textId="77777777" w:rsidR="00856D02" w:rsidRPr="00856D02" w:rsidRDefault="00856D02" w:rsidP="00D30470">
      <w:pPr>
        <w:spacing w:line="480" w:lineRule="auto"/>
        <w:ind w:firstLine="720"/>
      </w:pPr>
      <w:r w:rsidRPr="00856D02">
        <w:t xml:space="preserve">In Chase and Simon’s (1973) study on chess and memory, they had three classes of participants who played chess. From highest to lowest skillset they </w:t>
      </w:r>
      <w:proofErr w:type="gramStart"/>
      <w:r w:rsidRPr="00856D02">
        <w:t>were:</w:t>
      </w:r>
      <w:proofErr w:type="gramEnd"/>
      <w:r w:rsidRPr="00856D02">
        <w:t xml:space="preserve"> master, Class A player, and beginner. The way the authors decided to study working memory was to isolate “chunks” that would then be encoded by the participant. These chunks were created by having a chess position set up having one of 28 variations. Chunks refer to Miller (1956) and his “magical number” 7. During the memory task the players were asked to recall different chess positions from memory (Chase &amp; Simon, 1973). The experimental design included two chess boards that were placed in front of the participant. These boards were recreated two ways. The first position presented to the participants, were played games that were arranged in the middle of a match and </w:t>
      </w:r>
      <w:r w:rsidRPr="00856D02">
        <w:lastRenderedPageBreak/>
        <w:t xml:space="preserve">the second was from randomly placing the pieces on the board. The participant was told to examine the preset board for five seconds and recall the as much as they could remember on the full set board in front of them. The participant was able to repeat memorizing and recalling the board layout until they recalled the original set perfectly. It took those in the master class less trials than the Class A players and beginners to recreate the middle of the match positions. Those in the “master” class could encode the preset chess boards and recreate their model in less trials than the other two groups of participants, because they had more expertise playing chess. This finding suggests that the expertise influenced the results based off the position being a playable game or not. </w:t>
      </w:r>
    </w:p>
    <w:p w14:paraId="1041EAD5" w14:textId="0C92CED5" w:rsidR="00856D02" w:rsidRPr="00856D02" w:rsidRDefault="00856D02" w:rsidP="00D30470">
      <w:pPr>
        <w:spacing w:line="480" w:lineRule="auto"/>
        <w:ind w:firstLine="720"/>
      </w:pPr>
      <w:r w:rsidRPr="00856D02">
        <w:t xml:space="preserve">Chi </w:t>
      </w:r>
      <w:ins w:id="112" w:author="Wikowsky, Addie J" w:date="2019-07-06T00:11:00Z">
        <w:r w:rsidR="00D97F59">
          <w:t>and colleagues</w:t>
        </w:r>
        <w:r w:rsidR="00D97F59" w:rsidRPr="00856D02">
          <w:t xml:space="preserve"> </w:t>
        </w:r>
      </w:ins>
      <w:r w:rsidRPr="00856D02">
        <w:t xml:space="preserve">(1981) looked at the same idea of expertise, but </w:t>
      </w:r>
      <w:del w:id="113" w:author="Wikowsky, Addie J" w:date="2019-07-07T21:29:00Z">
        <w:r w:rsidRPr="00856D02" w:rsidDel="00C2002B">
          <w:delText xml:space="preserve">with </w:delText>
        </w:r>
      </w:del>
      <w:ins w:id="114" w:author="Wikowsky, Addie J" w:date="2019-07-07T21:29:00Z">
        <w:r w:rsidR="00C2002B">
          <w:t>examined it with</w:t>
        </w:r>
        <w:r w:rsidR="00C2002B" w:rsidRPr="00856D02">
          <w:t xml:space="preserve"> </w:t>
        </w:r>
      </w:ins>
      <w:r w:rsidRPr="00856D02">
        <w:t>those in the field of physics. For their categories of participants, they used PhD students in the physics department (experts) and undergraduates who had only completed one semester of a physics course (novices). They were given 24 problems to group together by the how the solution to the problem was to be found. All participants were interviewed after they separated the problems to their respective categories to see how they reasoned why that problem fits with the category they chose. They determined that the experts sorted by the laws of physics, and the novices sorted by surface structures. These surface structures refer to objects, terms, or configurations of the problem presented.</w:t>
      </w:r>
    </w:p>
    <w:p w14:paraId="4BDAA19B" w14:textId="5D2E9907" w:rsidR="00856D02" w:rsidRPr="00856D02" w:rsidRDefault="00856D02" w:rsidP="00D30470">
      <w:pPr>
        <w:spacing w:line="480" w:lineRule="auto"/>
        <w:ind w:firstLine="720"/>
      </w:pPr>
      <w:r w:rsidRPr="00856D02">
        <w:t xml:space="preserve">In the second part of the study, the experts and novices were presented a new set of 20 physic problems. This part of the study also included an intermediate participant who was a fourth-year physics major. These problems were created to include both physic laws and surface features combined to see how the participants would categorize them. The results were replicated from the previous study by the expert and the novice participants. Yet, the intermediate </w:t>
      </w:r>
      <w:r w:rsidRPr="00856D02">
        <w:lastRenderedPageBreak/>
        <w:t xml:space="preserve">participant reasoned both by using the laws of physics and surface structures, showing that they had applied the laws, but not yet left the surface structure. These studies by Chase and Simon and Chi </w:t>
      </w:r>
      <w:ins w:id="115" w:author="Wikowsky, Addie J" w:date="2019-07-06T00:11:00Z">
        <w:r w:rsidR="00D97F59">
          <w:t xml:space="preserve">and colleagues, </w:t>
        </w:r>
      </w:ins>
      <w:r w:rsidRPr="00856D02">
        <w:t xml:space="preserve">demonstrate that expertise is perceptually learned through practice and understanding. They both demonstrate ideas of chunking (working memory) and previous knowledge (intelligence) that can lead to expertise. </w:t>
      </w:r>
    </w:p>
    <w:p w14:paraId="1D7681F1" w14:textId="77777777" w:rsidR="00856D02" w:rsidRPr="00856D02" w:rsidRDefault="00856D02" w:rsidP="006636E0">
      <w:pPr>
        <w:spacing w:line="480" w:lineRule="auto"/>
      </w:pPr>
      <w:r w:rsidRPr="00856D02">
        <w:rPr>
          <w:b/>
        </w:rPr>
        <w:t>Interplay between these systems</w:t>
      </w:r>
    </w:p>
    <w:p w14:paraId="6663AABA" w14:textId="62C1A8D3" w:rsidR="00856D02" w:rsidRPr="00856D02" w:rsidRDefault="00856D02" w:rsidP="00D30470">
      <w:pPr>
        <w:spacing w:line="480" w:lineRule="auto"/>
        <w:ind w:firstLine="720"/>
      </w:pPr>
      <w:commentRangeStart w:id="116"/>
      <w:del w:id="117" w:author="Wikowsky, Addie J" w:date="2019-07-06T00:17:00Z">
        <w:r w:rsidRPr="00856D02" w:rsidDel="00D97F59">
          <w:delText xml:space="preserve">With these three constructs combined, WM, </w:delText>
        </w:r>
        <w:r w:rsidRPr="00856D02" w:rsidDel="00D97F59">
          <w:rPr>
            <w:i/>
          </w:rPr>
          <w:delText xml:space="preserve">gF, </w:delText>
        </w:r>
        <w:r w:rsidRPr="00856D02" w:rsidDel="00D97F59">
          <w:delText>and expertise, they could help shape how we understand stimuli storage in our short term or long-term memory</w:delText>
        </w:r>
        <w:commentRangeEnd w:id="116"/>
        <w:r w:rsidR="00FF28DA" w:rsidDel="00D97F59">
          <w:rPr>
            <w:rStyle w:val="CommentReference"/>
          </w:rPr>
          <w:commentReference w:id="116"/>
        </w:r>
        <w:r w:rsidRPr="00856D02" w:rsidDel="00D97F59">
          <w:delText>. They</w:delText>
        </w:r>
      </w:del>
      <w:ins w:id="118" w:author="Wikowsky, Addie J" w:date="2019-07-06T00:17:00Z">
        <w:r w:rsidR="00D97F59">
          <w:t xml:space="preserve">Working memory, </w:t>
        </w:r>
      </w:ins>
      <w:ins w:id="119" w:author="Wikowsky, Addie J" w:date="2019-07-07T21:30:00Z">
        <w:r w:rsidR="00C2002B">
          <w:rPr>
            <w:i/>
            <w:iCs/>
          </w:rPr>
          <w:t>gF</w:t>
        </w:r>
      </w:ins>
      <w:ins w:id="120" w:author="Wikowsky, Addie J" w:date="2019-07-06T00:17:00Z">
        <w:r w:rsidR="00D97F59">
          <w:t>, and expertise</w:t>
        </w:r>
      </w:ins>
      <w:r w:rsidRPr="00856D02">
        <w:t xml:space="preserve"> each play </w:t>
      </w:r>
      <w:del w:id="121" w:author="Wikowsky, Addie J" w:date="2019-07-07T21:35:00Z">
        <w:r w:rsidRPr="00856D02" w:rsidDel="006679DF">
          <w:delText>an important part</w:delText>
        </w:r>
      </w:del>
      <w:ins w:id="122" w:author="Wikowsky, Addie J" w:date="2019-07-07T21:35:00Z">
        <w:r w:rsidR="006679DF">
          <w:t>a role</w:t>
        </w:r>
      </w:ins>
      <w:r w:rsidRPr="00856D02">
        <w:t xml:space="preserve"> in how we view the world around us and evaluate everyday situations. Shelton </w:t>
      </w:r>
      <w:ins w:id="123" w:author="Wikowsky, Addie J" w:date="2019-07-06T00:11:00Z">
        <w:r w:rsidR="00D97F59">
          <w:t>and colleagues</w:t>
        </w:r>
      </w:ins>
      <w:r w:rsidRPr="00856D02">
        <w:t xml:space="preserve"> (2010) found in their study that </w:t>
      </w:r>
      <w:r w:rsidR="00C2002B">
        <w:t>working memory</w:t>
      </w:r>
      <w:r w:rsidR="00C2002B" w:rsidRPr="00856D02">
        <w:t xml:space="preserve"> </w:t>
      </w:r>
      <w:r w:rsidRPr="00856D02">
        <w:t xml:space="preserve">was a predictor for </w:t>
      </w:r>
      <w:r w:rsidRPr="00856D02">
        <w:rPr>
          <w:i/>
        </w:rPr>
        <w:t>gF</w:t>
      </w:r>
      <w:r w:rsidRPr="00856D02">
        <w:t xml:space="preserve">. The authors did so by looking at multiple </w:t>
      </w:r>
      <w:r w:rsidR="00C2002B">
        <w:t>working memory</w:t>
      </w:r>
      <w:r w:rsidR="00C2002B" w:rsidRPr="00856D02">
        <w:t xml:space="preserve"> </w:t>
      </w:r>
      <w:r w:rsidRPr="00856D02">
        <w:t xml:space="preserve">and </w:t>
      </w:r>
      <w:r w:rsidRPr="00856D02">
        <w:rPr>
          <w:i/>
        </w:rPr>
        <w:t>gF</w:t>
      </w:r>
      <w:r w:rsidRPr="00856D02">
        <w:t xml:space="preserve"> tests and seeing how they correlated with processing speed, primary and secondary memory, </w:t>
      </w:r>
      <w:r w:rsidR="00C2002B">
        <w:t>working memory,</w:t>
      </w:r>
      <w:r w:rsidR="00C2002B" w:rsidRPr="00856D02">
        <w:t xml:space="preserve"> </w:t>
      </w:r>
      <w:r w:rsidRPr="00856D02">
        <w:t xml:space="preserve">and </w:t>
      </w:r>
      <w:r w:rsidRPr="00856D02">
        <w:rPr>
          <w:i/>
        </w:rPr>
        <w:t>gF</w:t>
      </w:r>
      <w:r w:rsidRPr="00856D02">
        <w:t xml:space="preserve">. After running a </w:t>
      </w:r>
      <w:r w:rsidR="006679DF">
        <w:t>structural equation</w:t>
      </w:r>
      <w:r w:rsidR="006679DF" w:rsidRPr="00856D02">
        <w:t xml:space="preserve"> </w:t>
      </w:r>
      <w:r w:rsidRPr="00856D02">
        <w:t xml:space="preserve">model </w:t>
      </w:r>
      <w:r w:rsidR="006679DF">
        <w:t xml:space="preserve">(SEM) </w:t>
      </w:r>
      <w:r w:rsidRPr="00856D02">
        <w:t xml:space="preserve">from the scores of all these tests, they found that processing speed, primary and secondary memory, and working memory all correlated with </w:t>
      </w:r>
      <w:r w:rsidRPr="00856D02">
        <w:rPr>
          <w:i/>
        </w:rPr>
        <w:t>gF</w:t>
      </w:r>
      <w:r w:rsidRPr="00856D02">
        <w:t xml:space="preserve">. They looked further into their SEM model to </w:t>
      </w:r>
      <w:ins w:id="124" w:author="Wikowsky, Addie J" w:date="2019-07-06T00:17:00Z">
        <w:r w:rsidR="00D97F59">
          <w:t>examine</w:t>
        </w:r>
        <w:r w:rsidR="00D97F59" w:rsidRPr="00856D02">
          <w:t xml:space="preserve"> </w:t>
        </w:r>
      </w:ins>
      <w:r w:rsidRPr="00856D02">
        <w:t xml:space="preserve">at how much variance those constructs were explained by </w:t>
      </w:r>
      <w:r w:rsidRPr="00856D02">
        <w:rPr>
          <w:i/>
        </w:rPr>
        <w:t>gF</w:t>
      </w:r>
      <w:r w:rsidRPr="00856D02">
        <w:t xml:space="preserve">, and the authors found that </w:t>
      </w:r>
      <w:r w:rsidR="006679DF">
        <w:t>working memory</w:t>
      </w:r>
      <w:r w:rsidR="006679DF" w:rsidRPr="00856D02">
        <w:t xml:space="preserve"> </w:t>
      </w:r>
      <w:r w:rsidRPr="00856D02">
        <w:t xml:space="preserve">had a unique variance when it came to predicting </w:t>
      </w:r>
      <w:r w:rsidRPr="00856D02">
        <w:rPr>
          <w:i/>
        </w:rPr>
        <w:t>gF</w:t>
      </w:r>
      <w:r w:rsidRPr="00856D02">
        <w:t xml:space="preserve"> that none of the other constructs had. This supports that </w:t>
      </w:r>
      <w:r w:rsidR="006679DF">
        <w:t>working memory</w:t>
      </w:r>
      <w:r w:rsidR="006679DF" w:rsidRPr="00856D02">
        <w:t xml:space="preserve"> </w:t>
      </w:r>
      <w:r w:rsidRPr="00856D02">
        <w:t xml:space="preserve">is primary component of </w:t>
      </w:r>
      <w:r w:rsidRPr="00856D02">
        <w:rPr>
          <w:i/>
        </w:rPr>
        <w:t>gF</w:t>
      </w:r>
      <w:r w:rsidRPr="00856D02">
        <w:t xml:space="preserve">. </w:t>
      </w:r>
    </w:p>
    <w:p w14:paraId="189999E8" w14:textId="45BE1C1A" w:rsidR="00856D02" w:rsidRPr="00856D02" w:rsidRDefault="00856D02" w:rsidP="00D30470">
      <w:pPr>
        <w:spacing w:line="480" w:lineRule="auto"/>
        <w:ind w:firstLine="720"/>
      </w:pPr>
      <w:proofErr w:type="spellStart"/>
      <w:r w:rsidRPr="00856D02">
        <w:t>Grabner</w:t>
      </w:r>
      <w:proofErr w:type="spellEnd"/>
      <w:r w:rsidRPr="00856D02">
        <w:t xml:space="preserve">, Neubauer, and Stern (2006) looked at the impact of intelligence and expertise on performance and neural efficiency. The authors recruited chess players for their study. The participants had to complete psychometric tests which included: the NEO-Five-Factor-Inventory, state anxiety test, a mood questionnaire, and the </w:t>
      </w:r>
      <w:proofErr w:type="spellStart"/>
      <w:r w:rsidRPr="00856D02">
        <w:t>Intelligenz</w:t>
      </w:r>
      <w:proofErr w:type="spellEnd"/>
      <w:r w:rsidRPr="00856D02">
        <w:t>-</w:t>
      </w:r>
      <w:proofErr w:type="spellStart"/>
      <w:r w:rsidRPr="00856D02">
        <w:t>Struktur</w:t>
      </w:r>
      <w:proofErr w:type="spellEnd"/>
      <w:r w:rsidRPr="00856D02">
        <w:t>-Test 2000 R for cognitive ability (Amthauer, R</w:t>
      </w:r>
      <w:r w:rsidR="00C1662F">
        <w:t>.</w:t>
      </w:r>
      <w:r w:rsidRPr="00856D02">
        <w:t xml:space="preserve">, 2001). These psychometric tests were used as a control for the EEG data collected. The participants also had to complete a speed, memory, and reasoning task using different types of chess boards and pieces on a computer while being monitored by an EEG. The </w:t>
      </w:r>
      <w:r w:rsidRPr="00856D02">
        <w:lastRenderedPageBreak/>
        <w:t xml:space="preserve">authors found that the more intelligent participants had better performance than less intelligent participants in chess. There was an exception that those who were an expert at the task (chess in this study), could make up for a lower measured intelligence in other circumstances. </w:t>
      </w:r>
    </w:p>
    <w:p w14:paraId="57B2282E" w14:textId="795371E5" w:rsidR="00856D02" w:rsidRPr="00856D02" w:rsidRDefault="00856D02" w:rsidP="00D30470">
      <w:pPr>
        <w:spacing w:line="480" w:lineRule="auto"/>
        <w:ind w:firstLine="720"/>
      </w:pPr>
      <w:r w:rsidRPr="00856D02">
        <w:tab/>
        <w:t xml:space="preserve">Taking in these ideas and theories, </w:t>
      </w:r>
      <w:ins w:id="125" w:author="Wikowsky, Addie J" w:date="2019-07-06T00:18:00Z">
        <w:r w:rsidR="00D97F59">
          <w:t>the study</w:t>
        </w:r>
        <w:r w:rsidR="00D97F59" w:rsidRPr="00856D02">
          <w:t xml:space="preserve"> </w:t>
        </w:r>
      </w:ins>
      <w:r w:rsidRPr="00856D02">
        <w:t xml:space="preserve">outlined in this paper will look at how </w:t>
      </w:r>
      <w:r w:rsidR="006679DF">
        <w:t>working memory</w:t>
      </w:r>
      <w:del w:id="126" w:author="Wikowsky, Addie J" w:date="2019-07-07T21:33:00Z">
        <w:r w:rsidRPr="00856D02" w:rsidDel="006679DF">
          <w:delText>WM</w:delText>
        </w:r>
      </w:del>
      <w:r w:rsidRPr="00856D02">
        <w:t xml:space="preserve">, </w:t>
      </w:r>
      <w:r w:rsidRPr="00856D02">
        <w:rPr>
          <w:i/>
          <w:iCs/>
        </w:rPr>
        <w:t>gF</w:t>
      </w:r>
      <w:r w:rsidRPr="00856D02">
        <w:t>, and expertis</w:t>
      </w:r>
      <w:ins w:id="127" w:author="Wikowsky, Addie J" w:date="2019-07-06T00:18:00Z">
        <w:r w:rsidR="00D97F59">
          <w:t>e correlate with one an</w:t>
        </w:r>
      </w:ins>
      <w:ins w:id="128" w:author="Wikowsky, Addie J" w:date="2019-07-06T00:19:00Z">
        <w:r w:rsidR="00D97F59">
          <w:t>other</w:t>
        </w:r>
      </w:ins>
      <w:r w:rsidRPr="00856D02">
        <w:t xml:space="preserve">. There have been multiple studies on </w:t>
      </w:r>
      <w:r w:rsidR="006679DF">
        <w:t>working memory</w:t>
      </w:r>
      <w:r w:rsidR="006679DF" w:rsidRPr="00856D02">
        <w:t xml:space="preserve"> </w:t>
      </w:r>
      <w:del w:id="129" w:author="Wikowsky, Addie J" w:date="2019-07-07T21:34:00Z">
        <w:r w:rsidRPr="00856D02" w:rsidDel="006679DF">
          <w:delText xml:space="preserve">WM </w:delText>
        </w:r>
      </w:del>
      <w:r w:rsidRPr="00856D02">
        <w:t xml:space="preserve">and expertise, but few on </w:t>
      </w:r>
      <w:r w:rsidRPr="00856D02">
        <w:rPr>
          <w:i/>
          <w:iCs/>
        </w:rPr>
        <w:t>gF</w:t>
      </w:r>
      <w:r w:rsidRPr="00856D02">
        <w:t xml:space="preserve"> and expertise. </w:t>
      </w:r>
      <w:ins w:id="130" w:author="Wikowsky, Addie J" w:date="2019-07-06T00:20:00Z">
        <w:r w:rsidR="000672FA">
          <w:t>There also seems to be a gap in literature</w:t>
        </w:r>
      </w:ins>
      <w:ins w:id="131" w:author="Wikowsky, Addie J" w:date="2019-07-06T00:21:00Z">
        <w:r w:rsidR="000672FA">
          <w:t xml:space="preserve"> on how fluid intelligence and expertise interact. </w:t>
        </w:r>
      </w:ins>
      <w:ins w:id="132" w:author="Wikowsky, Addie J" w:date="2019-07-06T00:19:00Z">
        <w:r w:rsidR="00D97F59">
          <w:t>The</w:t>
        </w:r>
        <w:r w:rsidR="00D97F59" w:rsidRPr="00856D02">
          <w:t xml:space="preserve"> </w:t>
        </w:r>
      </w:ins>
      <w:r w:rsidRPr="00856D02">
        <w:t xml:space="preserve">hypothesis is that </w:t>
      </w:r>
      <w:r w:rsidR="00FF28DA">
        <w:t>greater</w:t>
      </w:r>
      <w:r w:rsidRPr="00856D02">
        <w:t xml:space="preserve"> expertise in foreign language or in typing, will correlate with higher working memory AOSPAN scores and higher fluid intelligence APM scores. </w:t>
      </w:r>
      <w:ins w:id="133" w:author="Wikowsky, Addie J" w:date="2019-07-07T21:36:00Z">
        <w:r w:rsidR="006679DF">
          <w:rPr>
            <w:bCs/>
          </w:rPr>
          <w:t xml:space="preserve">The researchers believe that if those who have higher working memory scores and higher fluid intelligence scores, will then demonstrate greater expertise. </w:t>
        </w:r>
      </w:ins>
      <w:ins w:id="134" w:author="Wikowsky, Addie J" w:date="2019-07-06T00:19:00Z">
        <w:r w:rsidR="000672FA">
          <w:t>This study will also look at the relationship between working memory and fluid intelligence to confirm the relationship</w:t>
        </w:r>
      </w:ins>
      <w:ins w:id="135" w:author="Wikowsky, Addie J" w:date="2019-07-06T00:20:00Z">
        <w:r w:rsidR="000672FA">
          <w:t xml:space="preserve">, as others have found </w:t>
        </w:r>
        <w:r w:rsidR="000672FA">
          <w:rPr>
            <w:bCs/>
          </w:rPr>
          <w:t>(Conway et al., 2002;</w:t>
        </w:r>
      </w:ins>
      <w:ins w:id="136" w:author="Wikowsky, Addie J" w:date="2019-07-07T14:02:00Z">
        <w:r w:rsidR="00570658">
          <w:rPr>
            <w:bCs/>
          </w:rPr>
          <w:t xml:space="preserve"> </w:t>
        </w:r>
      </w:ins>
      <w:ins w:id="137" w:author="Wikowsky, Addie J" w:date="2019-07-06T00:20:00Z">
        <w:r w:rsidR="000672FA">
          <w:rPr>
            <w:bCs/>
          </w:rPr>
          <w:t xml:space="preserve">Shelton et al., 2010; Yuan et al., 2006). </w:t>
        </w:r>
      </w:ins>
      <w:r w:rsidRPr="00856D02">
        <w:t>The multiple ways these components interact is important because it shapes overall learning experience</w:t>
      </w:r>
      <w:r w:rsidR="00FF28DA">
        <w:t>s</w:t>
      </w:r>
      <w:r w:rsidRPr="00856D02">
        <w:t xml:space="preserve"> and everyday critical thinking. Expertise works alongside </w:t>
      </w:r>
      <w:r w:rsidR="006679DF">
        <w:t>working memory</w:t>
      </w:r>
      <w:r w:rsidR="006679DF" w:rsidRPr="00856D02">
        <w:t xml:space="preserve"> </w:t>
      </w:r>
      <w:r w:rsidRPr="00856D02">
        <w:t xml:space="preserve">and </w:t>
      </w:r>
      <w:r w:rsidRPr="00856D02">
        <w:rPr>
          <w:i/>
        </w:rPr>
        <w:t>gF</w:t>
      </w:r>
      <w:r w:rsidRPr="00856D02">
        <w:t xml:space="preserve"> because it is needed to be able to recall and think about new problems at hand that the expert is evaluating. Without all three components it would be difficult for people to finish work efficiently, and by looking at these three components together, the field of psychology may be able to achieve a better understanding of how </w:t>
      </w:r>
      <w:r w:rsidR="006679DF">
        <w:t>working memory</w:t>
      </w:r>
      <w:r w:rsidRPr="00856D02">
        <w:t xml:space="preserve">, </w:t>
      </w:r>
      <w:r w:rsidRPr="00856D02">
        <w:rPr>
          <w:i/>
        </w:rPr>
        <w:t>gF</w:t>
      </w:r>
      <w:r w:rsidRPr="00856D02">
        <w:t xml:space="preserve">, and expertise interact. </w:t>
      </w:r>
    </w:p>
    <w:p w14:paraId="3C20A1BB" w14:textId="77777777" w:rsidR="00F93E7B" w:rsidRDefault="00F93E7B">
      <w:pPr>
        <w:rPr>
          <w:b/>
        </w:rPr>
      </w:pPr>
      <w:r>
        <w:rPr>
          <w:b/>
        </w:rPr>
        <w:br w:type="page"/>
      </w:r>
      <w:commentRangeStart w:id="138"/>
      <w:commentRangeStart w:id="139"/>
      <w:commentRangeEnd w:id="138"/>
      <w:r w:rsidR="00BD185C">
        <w:rPr>
          <w:rStyle w:val="CommentReference"/>
        </w:rPr>
        <w:commentReference w:id="138"/>
      </w:r>
      <w:commentRangeEnd w:id="139"/>
      <w:r w:rsidR="00395A3D">
        <w:rPr>
          <w:rStyle w:val="CommentReference"/>
        </w:rPr>
        <w:commentReference w:id="139"/>
      </w:r>
    </w:p>
    <w:p w14:paraId="4266E3A0" w14:textId="5B91281C" w:rsidR="006636E0" w:rsidRDefault="00AE6870" w:rsidP="00AE6870">
      <w:pPr>
        <w:spacing w:line="480" w:lineRule="auto"/>
        <w:jc w:val="center"/>
        <w:rPr>
          <w:b/>
        </w:rPr>
      </w:pPr>
      <w:r>
        <w:rPr>
          <w:b/>
        </w:rPr>
        <w:lastRenderedPageBreak/>
        <w:t>METHODS</w:t>
      </w:r>
    </w:p>
    <w:p w14:paraId="6ABCA4A5" w14:textId="62052C0D" w:rsidR="008B7900" w:rsidRDefault="008B7900" w:rsidP="00AE6870">
      <w:pPr>
        <w:spacing w:line="480" w:lineRule="auto"/>
        <w:jc w:val="center"/>
        <w:rPr>
          <w:b/>
        </w:rPr>
      </w:pPr>
    </w:p>
    <w:p w14:paraId="7B77CDF4" w14:textId="77777777" w:rsidR="008B7900" w:rsidRDefault="008B7900" w:rsidP="00AE6870">
      <w:pPr>
        <w:spacing w:line="480" w:lineRule="auto"/>
        <w:jc w:val="center"/>
        <w:rPr>
          <w:b/>
        </w:rPr>
      </w:pPr>
    </w:p>
    <w:p w14:paraId="1B752F2E" w14:textId="22661CAD" w:rsidR="00856D02" w:rsidRPr="00856D02" w:rsidRDefault="00856D02" w:rsidP="006636E0">
      <w:pPr>
        <w:spacing w:line="480" w:lineRule="auto"/>
        <w:rPr>
          <w:b/>
        </w:rPr>
      </w:pPr>
      <w:r w:rsidRPr="00856D02">
        <w:rPr>
          <w:b/>
        </w:rPr>
        <w:t>Participants</w:t>
      </w:r>
    </w:p>
    <w:p w14:paraId="799FB599" w14:textId="43429362" w:rsidR="00856D02" w:rsidRPr="00856D02" w:rsidRDefault="00856D02" w:rsidP="00D30470">
      <w:pPr>
        <w:spacing w:line="480" w:lineRule="auto"/>
        <w:ind w:firstLine="720"/>
        <w:rPr>
          <w:bCs/>
          <w:iCs/>
        </w:rPr>
      </w:pPr>
      <w:r w:rsidRPr="00856D02">
        <w:tab/>
        <w:t xml:space="preserve">Participants were recruited from the Introductory Psychology courses and an upper level Psychology course at Missouri State University. There were two studies for the participants to choose from, an Expertise Study and an Expertise Study with a Foreign Language requirement. If the participant was either in the introductory course or the upper level course, they could participate in either section. </w:t>
      </w:r>
      <w:commentRangeStart w:id="140"/>
      <w:commentRangeStart w:id="141"/>
      <w:ins w:id="142" w:author="Wikowsky, Addie J" w:date="2019-07-07T20:42:00Z">
        <w:r w:rsidR="00C1662F">
          <w:t>If any of</w:t>
        </w:r>
      </w:ins>
      <w:r w:rsidRPr="00856D02">
        <w:t xml:space="preserve"> the participant</w:t>
      </w:r>
      <w:ins w:id="143" w:author="Wikowsky, Addie J" w:date="2019-07-07T20:42:00Z">
        <w:r w:rsidR="00C1662F">
          <w:t>s</w:t>
        </w:r>
      </w:ins>
      <w:r w:rsidRPr="00856D02">
        <w:t xml:space="preserve"> had taken two years</w:t>
      </w:r>
      <w:commentRangeEnd w:id="140"/>
      <w:r w:rsidR="00840B0A">
        <w:rPr>
          <w:rStyle w:val="CommentReference"/>
        </w:rPr>
        <w:commentReference w:id="140"/>
      </w:r>
      <w:r w:rsidRPr="00856D02">
        <w:t xml:space="preserve"> of French, German, or Spanish</w:t>
      </w:r>
      <w:ins w:id="144" w:author="Wikowsky, Addie J" w:date="2019-07-06T23:32:00Z">
        <w:r w:rsidR="00395A3D">
          <w:t xml:space="preserve"> in either high school or college</w:t>
        </w:r>
      </w:ins>
      <w:r w:rsidRPr="00856D02">
        <w:t xml:space="preserve">, they were </w:t>
      </w:r>
      <w:r w:rsidR="00840B0A" w:rsidRPr="00856D02">
        <w:t>eligible</w:t>
      </w:r>
      <w:r w:rsidRPr="00856D02">
        <w:t xml:space="preserve"> participate in the Expertise Study with a Foreign Language requirement</w:t>
      </w:r>
      <w:commentRangeEnd w:id="141"/>
      <w:r w:rsidR="00FF28DA">
        <w:rPr>
          <w:rStyle w:val="CommentReference"/>
        </w:rPr>
        <w:commentReference w:id="141"/>
      </w:r>
      <w:r w:rsidRPr="00856D02">
        <w:t>.</w:t>
      </w:r>
      <w:ins w:id="145" w:author="Wikowsky, Addie J" w:date="2019-07-07T20:42:00Z">
        <w:r w:rsidR="00C1662F">
          <w:t xml:space="preserve"> It was the participants option to participate in this portion of the study.</w:t>
        </w:r>
      </w:ins>
      <w:r w:rsidRPr="00856D02">
        <w:t xml:space="preserve"> All participants either received course credit or extra credit for their participation in this study. </w:t>
      </w:r>
      <w:r w:rsidRPr="00856D02">
        <w:rPr>
          <w:bCs/>
          <w:iCs/>
        </w:rPr>
        <w:t>There were a total of 48 participants (</w:t>
      </w:r>
      <w:r w:rsidRPr="00856D02">
        <w:rPr>
          <w:bCs/>
          <w:i/>
        </w:rPr>
        <w:t>N</w:t>
      </w:r>
      <w:r w:rsidRPr="00856D02">
        <w:rPr>
          <w:bCs/>
          <w:iCs/>
        </w:rPr>
        <w:t xml:space="preserve"> = 48) in both studies. There were only six participants (</w:t>
      </w:r>
      <w:r w:rsidRPr="00856D02">
        <w:rPr>
          <w:bCs/>
          <w:i/>
        </w:rPr>
        <w:t>N</w:t>
      </w:r>
      <w:r w:rsidRPr="00856D02">
        <w:rPr>
          <w:bCs/>
          <w:iCs/>
        </w:rPr>
        <w:t xml:space="preserve"> = 6) in the foreign language section. Of those six participants, </w:t>
      </w:r>
      <w:ins w:id="146" w:author="Wikowsky, Addie J" w:date="2019-07-07T21:37:00Z">
        <w:r w:rsidR="006679DF" w:rsidRPr="00856D02">
          <w:rPr>
            <w:bCs/>
            <w:iCs/>
          </w:rPr>
          <w:t xml:space="preserve">one had taken two years or more of French, one had taken two years or more of German, </w:t>
        </w:r>
        <w:r w:rsidR="006679DF">
          <w:rPr>
            <w:bCs/>
            <w:iCs/>
          </w:rPr>
          <w:t xml:space="preserve">and </w:t>
        </w:r>
      </w:ins>
      <w:r w:rsidRPr="00856D02">
        <w:rPr>
          <w:bCs/>
          <w:iCs/>
        </w:rPr>
        <w:t xml:space="preserve">four had taken two Spanish. </w:t>
      </w:r>
    </w:p>
    <w:p w14:paraId="7F06B021" w14:textId="77777777" w:rsidR="00856D02" w:rsidRPr="00856D02" w:rsidRDefault="00856D02" w:rsidP="006636E0">
      <w:pPr>
        <w:spacing w:line="480" w:lineRule="auto"/>
      </w:pPr>
      <w:r w:rsidRPr="00856D02">
        <w:rPr>
          <w:b/>
        </w:rPr>
        <w:t xml:space="preserve">Materials </w:t>
      </w:r>
    </w:p>
    <w:p w14:paraId="3E9FE470" w14:textId="0E10E067" w:rsidR="00856D02" w:rsidRDefault="00856D02" w:rsidP="00AE6870">
      <w:pPr>
        <w:spacing w:line="480" w:lineRule="auto"/>
        <w:rPr>
          <w:ins w:id="147" w:author="Wikowsky, Addie J" w:date="2019-07-07T22:10:00Z"/>
        </w:rPr>
      </w:pPr>
      <w:r w:rsidRPr="00856D02">
        <w:rPr>
          <w:i/>
        </w:rPr>
        <w:t>Automated Operation Span (AOSPAN).</w:t>
      </w:r>
      <w:r w:rsidRPr="00856D02">
        <w:t xml:space="preserve"> The AOSPAN was accessed through a Missouri State University domain. The AOSPAN consisted of three portions, two for practice: one of the letter recalls, the second with math problems, and last the full AOSPAN problems. The participant </w:t>
      </w:r>
      <w:r w:rsidR="00840B0A">
        <w:t xml:space="preserve">was </w:t>
      </w:r>
      <w:r w:rsidRPr="00856D02">
        <w:t xml:space="preserve">prompted with the instructions explaining they will have to memorize letters and solve simple math problems. During the practice letter recall, they are shown black bold letters and told to remember the order in which they appear. For the math practice, they are given a math operation </w:t>
      </w:r>
      <w:r w:rsidRPr="00856D02">
        <w:lastRenderedPageBreak/>
        <w:t xml:space="preserve">and told to identify whether the solution was true or false. For example, “IS 2X3 + 4 = 10” would be indicated as TRUE. After the practice portions, the participant then is prompted with the AOSPAN instructions where they are told after they make their decision about whether the math operations answer is true or false, and that they must try to remember the letter that follows. The participant is told that it is important for them to answer the math operations quickly and accurately and must answer at least 85% of the problems correctly. The percent correct is displayed on the screen. There are 75 math problem and letter combinations, shown in sets of 2 to 7 problems with letter recall. To recall the letters, participants click on letters in order after the last problem-letter set. Participants are scored by the number of letters they correctly recall, and scores can range from 0 to 75. Participants who do not score 85% will not be used in the study. </w:t>
      </w:r>
    </w:p>
    <w:p w14:paraId="387D97F3" w14:textId="77777777" w:rsidR="007915D4" w:rsidRPr="00856D02" w:rsidRDefault="007915D4" w:rsidP="00AE6870">
      <w:pPr>
        <w:spacing w:line="480" w:lineRule="auto"/>
      </w:pPr>
    </w:p>
    <w:p w14:paraId="11A85613" w14:textId="049FEAB2" w:rsidR="00B11007" w:rsidRDefault="00856D02" w:rsidP="00B11007">
      <w:pPr>
        <w:spacing w:line="480" w:lineRule="auto"/>
        <w:jc w:val="center"/>
        <w:rPr>
          <w:i/>
        </w:rPr>
      </w:pPr>
      <w:r w:rsidRPr="00856D02">
        <w:rPr>
          <w:noProof/>
        </w:rPr>
        <w:drawing>
          <wp:inline distT="0" distB="0" distL="0" distR="0" wp14:anchorId="3A24C6C0" wp14:editId="2B6E16F3">
            <wp:extent cx="5029200" cy="31401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4810" cy="3143686"/>
                    </a:xfrm>
                    <a:prstGeom prst="rect">
                      <a:avLst/>
                    </a:prstGeom>
                  </pic:spPr>
                </pic:pic>
              </a:graphicData>
            </a:graphic>
          </wp:inline>
        </w:drawing>
      </w:r>
    </w:p>
    <w:p w14:paraId="518FEB81" w14:textId="4C80EA14" w:rsidR="006636E0" w:rsidRDefault="006636E0" w:rsidP="00B11007">
      <w:pPr>
        <w:spacing w:line="480" w:lineRule="auto"/>
        <w:rPr>
          <w:ins w:id="148" w:author="Wikowsky, Addie J" w:date="2019-07-07T22:10:00Z"/>
        </w:rPr>
      </w:pPr>
      <w:r w:rsidRPr="00B11007">
        <w:rPr>
          <w:i/>
        </w:rPr>
        <w:t>Figure</w:t>
      </w:r>
      <w:r w:rsidRPr="00856D02">
        <w:t xml:space="preserve"> </w:t>
      </w:r>
      <w:r w:rsidRPr="00B11007">
        <w:rPr>
          <w:i/>
          <w:iCs/>
        </w:rPr>
        <w:t>1</w:t>
      </w:r>
      <w:r w:rsidRPr="00856D02">
        <w:t>. This screen demonstrates where the participant would order the letters from the recall after the math problem has been answered.</w:t>
      </w:r>
    </w:p>
    <w:p w14:paraId="08A0F017" w14:textId="77777777" w:rsidR="007915D4" w:rsidRPr="00B11007" w:rsidRDefault="007915D4" w:rsidP="00B11007">
      <w:pPr>
        <w:spacing w:line="480" w:lineRule="auto"/>
        <w:rPr>
          <w:i/>
        </w:rPr>
      </w:pPr>
    </w:p>
    <w:p w14:paraId="08832974" w14:textId="396B6032" w:rsidR="00B11007" w:rsidRPr="00B11007" w:rsidRDefault="00856D02" w:rsidP="007915D4">
      <w:pPr>
        <w:spacing w:line="480" w:lineRule="auto"/>
        <w:jc w:val="center"/>
        <w:rPr>
          <w:iCs/>
        </w:rPr>
      </w:pPr>
      <w:r w:rsidRPr="00856D02">
        <w:rPr>
          <w:noProof/>
        </w:rPr>
        <w:drawing>
          <wp:inline distT="0" distB="0" distL="0" distR="0" wp14:anchorId="2DCA0CF4" wp14:editId="3B5FA6A3">
            <wp:extent cx="566420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4200" cy="2933700"/>
                    </a:xfrm>
                    <a:prstGeom prst="rect">
                      <a:avLst/>
                    </a:prstGeom>
                  </pic:spPr>
                </pic:pic>
              </a:graphicData>
            </a:graphic>
          </wp:inline>
        </w:drawing>
      </w:r>
    </w:p>
    <w:p w14:paraId="083A2020" w14:textId="4F9D2C75" w:rsidR="006636E0" w:rsidRPr="00B11007" w:rsidRDefault="006636E0" w:rsidP="00B11007">
      <w:pPr>
        <w:spacing w:line="480" w:lineRule="auto"/>
        <w:rPr>
          <w:i/>
        </w:rPr>
      </w:pPr>
      <w:r w:rsidRPr="00856D02">
        <w:rPr>
          <w:i/>
        </w:rPr>
        <w:t>Figure 2.</w:t>
      </w:r>
      <w:r w:rsidRPr="00856D02">
        <w:t xml:space="preserve"> This screen shows an example of the math operations presented to the participant.</w:t>
      </w:r>
    </w:p>
    <w:p w14:paraId="55A33CF9" w14:textId="77777777" w:rsidR="00856D02" w:rsidRPr="00856D02" w:rsidRDefault="00856D02" w:rsidP="00D30470">
      <w:pPr>
        <w:spacing w:line="480" w:lineRule="auto"/>
        <w:ind w:firstLine="720"/>
      </w:pPr>
    </w:p>
    <w:p w14:paraId="726706ED" w14:textId="3C50BE0C" w:rsidR="00856D02" w:rsidRDefault="00856D02" w:rsidP="00AE6870">
      <w:pPr>
        <w:spacing w:line="480" w:lineRule="auto"/>
        <w:rPr>
          <w:ins w:id="149" w:author="Wikowsky, Addie J" w:date="2019-07-07T22:09:00Z"/>
        </w:rPr>
      </w:pPr>
      <w:r w:rsidRPr="00856D02">
        <w:rPr>
          <w:i/>
        </w:rPr>
        <w:t>Advanced Raven Progressive Matrices (APM).</w:t>
      </w:r>
      <w:r w:rsidRPr="00856D02">
        <w:t xml:space="preserve"> The APM was </w:t>
      </w:r>
      <w:r w:rsidR="00840B0A">
        <w:t xml:space="preserve">administered </w:t>
      </w:r>
      <w:r w:rsidRPr="00856D02">
        <w:t xml:space="preserve">through a Qualtrics survey for easier access. It consisted of three practice demonstrations. For example, in Figure 3, the participant sees eight patterns that build on one another and then a blank box. They are told to complete the pattern by choosing one the eight patterns below the image that best fits the original pattern.  Below that image is eight possible options that could complete the pattern. Since this is a practice problem, the participant is told that numbers 4, 6, and 7 cannot be correct because they only show one circle. The participant is also told that numbers 1, 3, and 5 cannot be correct because they only show two circles. The last thing they are told is that number 2 cannot be correct because it has too many circles. This leaves number 8 to be the correct option. All 36 matrices reflect this type of abstract thinking. After the participant completed the practice demonstrations, they started the APM. For the APM, it was required of the participant that they answer the current question before moving onward to the next. The participants completed Set </w:t>
      </w:r>
      <w:r w:rsidRPr="00856D02">
        <w:lastRenderedPageBreak/>
        <w:t xml:space="preserve">Two of the APM, containing 36 problems and they had 25 minutes to complete it. Scores can range from 0 to 36. </w:t>
      </w:r>
    </w:p>
    <w:p w14:paraId="0097A5E9" w14:textId="77777777" w:rsidR="007915D4" w:rsidRPr="00856D02" w:rsidRDefault="007915D4" w:rsidP="00AE6870">
      <w:pPr>
        <w:spacing w:line="480" w:lineRule="auto"/>
      </w:pPr>
    </w:p>
    <w:p w14:paraId="0C45DE47" w14:textId="77777777" w:rsidR="00856D02" w:rsidRPr="00856D02" w:rsidRDefault="00856D02" w:rsidP="006636E0">
      <w:pPr>
        <w:spacing w:line="480" w:lineRule="auto"/>
        <w:ind w:firstLine="720"/>
        <w:jc w:val="center"/>
      </w:pPr>
      <w:r w:rsidRPr="00856D02">
        <w:rPr>
          <w:noProof/>
        </w:rPr>
        <w:drawing>
          <wp:inline distT="0" distB="0" distL="0" distR="0" wp14:anchorId="5F888551" wp14:editId="136F66EB">
            <wp:extent cx="2438400" cy="223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8400" cy="2235200"/>
                    </a:xfrm>
                    <a:prstGeom prst="rect">
                      <a:avLst/>
                    </a:prstGeom>
                  </pic:spPr>
                </pic:pic>
              </a:graphicData>
            </a:graphic>
          </wp:inline>
        </w:drawing>
      </w:r>
    </w:p>
    <w:p w14:paraId="666A8DA7" w14:textId="77777777" w:rsidR="006636E0" w:rsidRPr="00856D02" w:rsidRDefault="006636E0" w:rsidP="006636E0">
      <w:pPr>
        <w:spacing w:line="480" w:lineRule="auto"/>
      </w:pPr>
      <w:r w:rsidRPr="00856D02">
        <w:rPr>
          <w:i/>
        </w:rPr>
        <w:t>Figure 3.</w:t>
      </w:r>
      <w:r w:rsidRPr="00856D02">
        <w:t xml:space="preserve"> This is the practice problem included in the instructions for the APM</w:t>
      </w:r>
    </w:p>
    <w:p w14:paraId="6F6CF82C" w14:textId="77777777" w:rsidR="00856D02" w:rsidRPr="00856D02" w:rsidRDefault="00856D02" w:rsidP="00D30470">
      <w:pPr>
        <w:spacing w:line="480" w:lineRule="auto"/>
        <w:ind w:firstLine="720"/>
      </w:pPr>
    </w:p>
    <w:p w14:paraId="04DF61ED" w14:textId="2B5DB2A8" w:rsidR="007915D4" w:rsidRDefault="00856D02" w:rsidP="00AE6870">
      <w:pPr>
        <w:spacing w:line="480" w:lineRule="auto"/>
        <w:rPr>
          <w:ins w:id="150" w:author="Wikowsky, Addie J" w:date="2019-07-07T22:08:00Z"/>
        </w:rPr>
      </w:pPr>
      <w:r w:rsidRPr="00856D02">
        <w:rPr>
          <w:i/>
        </w:rPr>
        <w:t>Typing Task.</w:t>
      </w:r>
      <w:r w:rsidRPr="00856D02">
        <w:t xml:space="preserve"> The typing task is a words per minute typing task administered to all participants. It is a demonstration of expertise for those who do not have any foreign language experience. For this task, we used an online typing task (</w:t>
      </w:r>
      <w:hyperlink r:id="rId19" w:history="1">
        <w:r w:rsidRPr="00856D02">
          <w:rPr>
            <w:rStyle w:val="Hyperlink"/>
          </w:rPr>
          <w:t>www.TypingTest.com</w:t>
        </w:r>
      </w:hyperlink>
      <w:r w:rsidRPr="00856D02">
        <w:t>). The participant completed a 1-minute typing test from this website</w:t>
      </w:r>
      <w:ins w:id="151" w:author="Wikowsky, Addie J" w:date="2019-07-06T23:33:00Z">
        <w:r w:rsidR="00395A3D">
          <w:t xml:space="preserve">. There were multiple choices of typing tests prompts to choose from, the participants were instructed to choose the </w:t>
        </w:r>
      </w:ins>
      <w:r w:rsidRPr="00856D02">
        <w:t>“Rules of Baseball”</w:t>
      </w:r>
      <w:ins w:id="152" w:author="Wikowsky, Addie J" w:date="2019-07-06T23:33:00Z">
        <w:r w:rsidR="00395A3D">
          <w:t xml:space="preserve"> option.</w:t>
        </w:r>
      </w:ins>
      <w:r w:rsidRPr="00856D02">
        <w:t xml:space="preserve"> The participants had one minute to type as quickly and accurately as possible. Figure 4 demonstrates the prompt participants had to type. The timer started as soon as the participant began typing. The website keeps track of any typing errors the participant may have committed. Figure 5 shows an example of the participants raw typing speed, errors, and adjusted speed. Their typing speed is based on words per minute. </w:t>
      </w:r>
    </w:p>
    <w:p w14:paraId="449BA51B" w14:textId="77777777" w:rsidR="007915D4" w:rsidRDefault="007915D4" w:rsidP="00AE6870">
      <w:pPr>
        <w:spacing w:line="480" w:lineRule="auto"/>
      </w:pPr>
    </w:p>
    <w:p w14:paraId="01500991" w14:textId="77777777" w:rsidR="007915D4" w:rsidRDefault="00856D02" w:rsidP="00B11007">
      <w:pPr>
        <w:spacing w:line="480" w:lineRule="auto"/>
        <w:jc w:val="center"/>
        <w:rPr>
          <w:ins w:id="153" w:author="Wikowsky, Addie J" w:date="2019-07-07T22:08:00Z"/>
        </w:rPr>
      </w:pPr>
      <w:r w:rsidRPr="00856D02">
        <w:rPr>
          <w:noProof/>
        </w:rPr>
        <w:lastRenderedPageBreak/>
        <w:drawing>
          <wp:inline distT="0" distB="0" distL="0" distR="0" wp14:anchorId="33CC0DD4" wp14:editId="739AF1BC">
            <wp:extent cx="4091709" cy="2635569"/>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0 at 7.28.5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4031" cy="2669271"/>
                    </a:xfrm>
                    <a:prstGeom prst="rect">
                      <a:avLst/>
                    </a:prstGeom>
                  </pic:spPr>
                </pic:pic>
              </a:graphicData>
            </a:graphic>
          </wp:inline>
        </w:drawing>
      </w:r>
    </w:p>
    <w:p w14:paraId="34705DBD" w14:textId="77777777" w:rsidR="007915D4" w:rsidRPr="00856D02" w:rsidRDefault="007915D4" w:rsidP="007915D4">
      <w:pPr>
        <w:spacing w:line="480" w:lineRule="auto"/>
      </w:pPr>
      <w:r w:rsidRPr="00856D02">
        <w:rPr>
          <w:i/>
        </w:rPr>
        <w:t xml:space="preserve">Figure 4. </w:t>
      </w:r>
      <w:r w:rsidRPr="00856D02">
        <w:t>This figure is the prompt all participants had to type verbatim.</w:t>
      </w:r>
    </w:p>
    <w:p w14:paraId="31DC75C0" w14:textId="77777777" w:rsidR="007915D4" w:rsidRDefault="007915D4" w:rsidP="007915D4">
      <w:pPr>
        <w:spacing w:line="480" w:lineRule="auto"/>
        <w:rPr>
          <w:ins w:id="154" w:author="Wikowsky, Addie J" w:date="2019-07-07T22:08:00Z"/>
        </w:rPr>
      </w:pPr>
    </w:p>
    <w:p w14:paraId="0335C534" w14:textId="14AFA869" w:rsidR="00AE6870" w:rsidRDefault="00856D02" w:rsidP="00B11007">
      <w:pPr>
        <w:spacing w:line="480" w:lineRule="auto"/>
        <w:jc w:val="center"/>
      </w:pPr>
      <w:r w:rsidRPr="00856D02">
        <w:rPr>
          <w:noProof/>
        </w:rPr>
        <w:drawing>
          <wp:inline distT="0" distB="0" distL="0" distR="0" wp14:anchorId="1B9DF5A4" wp14:editId="0318B036">
            <wp:extent cx="3565236" cy="286521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20 at 7.25.5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97929" cy="2891486"/>
                    </a:xfrm>
                    <a:prstGeom prst="rect">
                      <a:avLst/>
                    </a:prstGeom>
                  </pic:spPr>
                </pic:pic>
              </a:graphicData>
            </a:graphic>
          </wp:inline>
        </w:drawing>
      </w:r>
    </w:p>
    <w:p w14:paraId="0495F4A8" w14:textId="68A7BFFC" w:rsidR="00856D02" w:rsidRDefault="006636E0" w:rsidP="00AE6870">
      <w:pPr>
        <w:spacing w:line="480" w:lineRule="auto"/>
        <w:rPr>
          <w:ins w:id="155" w:author="Wikowsky, Addie J" w:date="2019-07-07T22:08:00Z"/>
        </w:rPr>
      </w:pPr>
      <w:r w:rsidRPr="00856D02">
        <w:rPr>
          <w:i/>
        </w:rPr>
        <w:t>Figure 5.</w:t>
      </w:r>
      <w:r w:rsidRPr="00856D02">
        <w:t xml:space="preserve"> This figure shows the participants typing speed, errors, and adjusted speed</w:t>
      </w:r>
      <w:r w:rsidR="007B24E1">
        <w:t>.</w:t>
      </w:r>
    </w:p>
    <w:p w14:paraId="067D1046" w14:textId="77777777" w:rsidR="007915D4" w:rsidRPr="00AE6870" w:rsidRDefault="007915D4" w:rsidP="00AE6870">
      <w:pPr>
        <w:spacing w:line="480" w:lineRule="auto"/>
      </w:pPr>
    </w:p>
    <w:p w14:paraId="702BD61B" w14:textId="28317A4F" w:rsidR="00856D02" w:rsidRPr="00856D02" w:rsidRDefault="00856D02" w:rsidP="00B11007">
      <w:pPr>
        <w:spacing w:line="480" w:lineRule="auto"/>
      </w:pPr>
      <w:r w:rsidRPr="00856D02">
        <w:rPr>
          <w:i/>
        </w:rPr>
        <w:t>Foreign Language Placement Exam.</w:t>
      </w:r>
      <w:r w:rsidRPr="00856D02">
        <w:t xml:space="preserve"> This task was </w:t>
      </w:r>
      <w:del w:id="156" w:author="Wikowsky, Addie J" w:date="2019-07-07T20:44:00Z">
        <w:r w:rsidRPr="00856D02" w:rsidDel="00C1662F">
          <w:delText xml:space="preserve">part </w:delText>
        </w:r>
      </w:del>
      <w:ins w:id="157" w:author="Wikowsky, Addie J" w:date="2019-07-07T20:43:00Z">
        <w:r w:rsidR="00C1662F">
          <w:t xml:space="preserve">to offer something </w:t>
        </w:r>
      </w:ins>
      <w:ins w:id="158" w:author="Wikowsky, Addie J" w:date="2019-07-07T20:44:00Z">
        <w:r w:rsidR="00C1662F">
          <w:t>besides typing as a form of</w:t>
        </w:r>
      </w:ins>
      <w:del w:id="159" w:author="Wikowsky, Addie J" w:date="2019-07-07T20:43:00Z">
        <w:r w:rsidRPr="00856D02" w:rsidDel="00C1662F">
          <w:delText xml:space="preserve">of the experimental </w:delText>
        </w:r>
      </w:del>
      <w:del w:id="160" w:author="Wikowsky, Addie J" w:date="2019-07-07T20:44:00Z">
        <w:r w:rsidRPr="00856D02" w:rsidDel="00C1662F">
          <w:delText>design for</w:delText>
        </w:r>
      </w:del>
      <w:r w:rsidRPr="00856D02">
        <w:t xml:space="preserve"> expertise</w:t>
      </w:r>
      <w:ins w:id="161" w:author="Wikowsky, Addie J" w:date="2019-07-07T20:44:00Z">
        <w:r w:rsidR="00C1662F">
          <w:t xml:space="preserve"> besides typing</w:t>
        </w:r>
      </w:ins>
      <w:r w:rsidRPr="00856D02">
        <w:t>. Participants would sign up for the foreign language portion</w:t>
      </w:r>
      <w:ins w:id="162" w:author="Wikowsky, Addie J" w:date="2019-07-07T20:44:00Z">
        <w:r w:rsidR="00C1662F">
          <w:t xml:space="preserve"> of their own will</w:t>
        </w:r>
      </w:ins>
      <w:r w:rsidRPr="00856D02">
        <w:t xml:space="preserve">. In addition to taking the typing task, the participants were also required to take </w:t>
      </w:r>
      <w:r w:rsidRPr="00856D02">
        <w:lastRenderedPageBreak/>
        <w:t xml:space="preserve">Missouri State University’s Foreign Language Placement Exam given to those who wish to enroll in a foreign language course. The placement exam demonstrates proficiency in French, German, or Spanish. The entire exam is computerized and evaluates grammar, vocabulary, and reading comprehension in the above languages. For the reading comprehension questions, the participant is given a prompt in the second language and must answer a question about it (Figure </w:t>
      </w:r>
      <w:r w:rsidR="00CB3C95">
        <w:t>6</w:t>
      </w:r>
      <w:r w:rsidRPr="00856D02">
        <w:t xml:space="preserve">). After the exam is completed, they are given a score that represents which section of that language they should take (i.e., 101, 102, 201, 202 representing the four course sequence of foreign language requirement), and the point totals will be used as our measure of expertise. These scores will be translated into z-scores to be able to use a standardized metric for language expertise overall. </w:t>
      </w:r>
    </w:p>
    <w:p w14:paraId="0F2B00F7" w14:textId="5DA59F47" w:rsidR="00856D02" w:rsidRDefault="00856D02" w:rsidP="00AE6870">
      <w:pPr>
        <w:spacing w:line="480" w:lineRule="auto"/>
        <w:ind w:firstLine="720"/>
        <w:jc w:val="center"/>
      </w:pPr>
      <w:r w:rsidRPr="00856D02">
        <w:rPr>
          <w:noProof/>
        </w:rPr>
        <w:drawing>
          <wp:inline distT="0" distB="0" distL="0" distR="0" wp14:anchorId="1A85562E" wp14:editId="0AA53F9E">
            <wp:extent cx="5231219" cy="361155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6463" cy="3622077"/>
                    </a:xfrm>
                    <a:prstGeom prst="rect">
                      <a:avLst/>
                    </a:prstGeom>
                  </pic:spPr>
                </pic:pic>
              </a:graphicData>
            </a:graphic>
          </wp:inline>
        </w:drawing>
      </w:r>
    </w:p>
    <w:p w14:paraId="35DC485A" w14:textId="4FBC8839" w:rsidR="00AE6870" w:rsidRPr="00856D02" w:rsidRDefault="00AE6870" w:rsidP="00B11007">
      <w:pPr>
        <w:spacing w:line="480" w:lineRule="auto"/>
      </w:pPr>
      <w:r w:rsidRPr="00856D02">
        <w:rPr>
          <w:i/>
        </w:rPr>
        <w:t>Figure 6.</w:t>
      </w:r>
      <w:r w:rsidRPr="00856D02">
        <w:t xml:space="preserve"> Example of a reading comprehension question in French.</w:t>
      </w:r>
    </w:p>
    <w:p w14:paraId="0450A698" w14:textId="77777777" w:rsidR="00856D02" w:rsidRPr="00856D02" w:rsidRDefault="00856D02" w:rsidP="00AE6870">
      <w:pPr>
        <w:spacing w:line="480" w:lineRule="auto"/>
        <w:ind w:firstLine="720"/>
        <w:jc w:val="center"/>
      </w:pPr>
      <w:r w:rsidRPr="00856D02">
        <w:rPr>
          <w:noProof/>
        </w:rPr>
        <w:lastRenderedPageBreak/>
        <w:drawing>
          <wp:inline distT="0" distB="0" distL="0" distR="0" wp14:anchorId="485DD0AF" wp14:editId="521BB0AD">
            <wp:extent cx="5943600" cy="1276985"/>
            <wp:effectExtent l="0" t="0" r="0" b="5715"/>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20 at 7.37.10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2513CFE4" w14:textId="77777777" w:rsidR="00856D02" w:rsidRPr="00856D02" w:rsidRDefault="00856D02" w:rsidP="00AE6870">
      <w:pPr>
        <w:spacing w:line="480" w:lineRule="auto"/>
        <w:ind w:firstLine="720"/>
        <w:jc w:val="center"/>
      </w:pPr>
      <w:r w:rsidRPr="00856D02">
        <w:rPr>
          <w:noProof/>
        </w:rPr>
        <w:drawing>
          <wp:inline distT="0" distB="0" distL="0" distR="0" wp14:anchorId="0B55B44B" wp14:editId="71F253BF">
            <wp:extent cx="5943600" cy="1271905"/>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20 at 7.38.43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7A8944FB" w14:textId="59B760E0" w:rsidR="00AE6870" w:rsidRDefault="00856D02" w:rsidP="00AE6870">
      <w:pPr>
        <w:spacing w:line="480" w:lineRule="auto"/>
        <w:ind w:firstLine="720"/>
        <w:jc w:val="center"/>
        <w:rPr>
          <w:i/>
        </w:rPr>
      </w:pPr>
      <w:r w:rsidRPr="00856D02">
        <w:rPr>
          <w:noProof/>
        </w:rPr>
        <w:drawing>
          <wp:inline distT="0" distB="0" distL="0" distR="0" wp14:anchorId="7883B08F" wp14:editId="6F19469F">
            <wp:extent cx="5943600" cy="1294765"/>
            <wp:effectExtent l="0" t="0" r="0" b="635"/>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0 at 7.40.02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14:paraId="7956F21D" w14:textId="5E7CF329" w:rsidR="00AE6870" w:rsidRPr="00AE6870" w:rsidRDefault="00AE6870" w:rsidP="00AE6870">
      <w:pPr>
        <w:spacing w:line="480" w:lineRule="auto"/>
        <w:rPr>
          <w:i/>
        </w:rPr>
      </w:pPr>
      <w:r w:rsidRPr="00856D02">
        <w:rPr>
          <w:i/>
        </w:rPr>
        <w:t>Figure 7.</w:t>
      </w:r>
      <w:r w:rsidRPr="00856D02">
        <w:t xml:space="preserve"> These images demonstrate the amount of available points and the corresponding section the participant should take. In the following order are the points and sections assigned to that range of points for: French, German, and Spanish.</w:t>
      </w:r>
    </w:p>
    <w:p w14:paraId="041B19ED" w14:textId="77777777" w:rsidR="00856D02" w:rsidRPr="00856D02" w:rsidRDefault="00856D02" w:rsidP="00D30470">
      <w:pPr>
        <w:spacing w:line="480" w:lineRule="auto"/>
        <w:ind w:firstLine="720"/>
      </w:pPr>
    </w:p>
    <w:p w14:paraId="1EBE4023" w14:textId="77777777" w:rsidR="00856D02" w:rsidRPr="00856D02" w:rsidRDefault="00856D02" w:rsidP="00AE6870">
      <w:pPr>
        <w:spacing w:line="480" w:lineRule="auto"/>
        <w:rPr>
          <w:b/>
        </w:rPr>
      </w:pPr>
      <w:r w:rsidRPr="00856D02">
        <w:rPr>
          <w:b/>
        </w:rPr>
        <w:t xml:space="preserve"> Procedure</w:t>
      </w:r>
    </w:p>
    <w:p w14:paraId="03AF4A8C" w14:textId="675E9F57" w:rsidR="00856D02" w:rsidRDefault="00856D02" w:rsidP="00EF7398">
      <w:pPr>
        <w:spacing w:line="480" w:lineRule="auto"/>
        <w:ind w:firstLine="720"/>
        <w:rPr>
          <w:ins w:id="163" w:author="Wikowsky, Addie J" w:date="2019-07-07T22:01:00Z"/>
        </w:rPr>
      </w:pPr>
      <w:r w:rsidRPr="00856D02">
        <w:t xml:space="preserve">Sessions were administered in groups of 1-24, dependent on how many participants had signed up for each time slot. All tasks were given to each participant during a session in the same order; however, the order was counterbalanced between sessions using a Latin square. Each session lasted for roughly 60 minutes, unless the participant had signed up for the foreign language section in which it took them approximately 90 minutes. The section with the foreign language placement exam started in this order: AOSPAN, APM, typing task, placement exam. </w:t>
      </w:r>
      <w:r w:rsidRPr="00856D02">
        <w:lastRenderedPageBreak/>
        <w:t xml:space="preserve">The next section that came in for this task performed the tasks in this order: placement exam, APM, typing task, AOSPAN. The rest of the sections followed different variations of these until </w:t>
      </w:r>
      <w:commentRangeStart w:id="164"/>
      <w:r w:rsidRPr="00856D02">
        <w:t xml:space="preserve">all </w:t>
      </w:r>
      <w:ins w:id="165" w:author="Wikowsky, Addie J" w:date="2019-07-06T23:35:00Z">
        <w:r w:rsidR="00395A3D">
          <w:t xml:space="preserve">listed combinations </w:t>
        </w:r>
      </w:ins>
      <w:del w:id="166" w:author="Wikowsky, Addie J" w:date="2019-07-06T23:35:00Z">
        <w:r w:rsidRPr="00856D02" w:rsidDel="00395A3D">
          <w:delText xml:space="preserve">combinations </w:delText>
        </w:r>
        <w:commentRangeEnd w:id="164"/>
        <w:r w:rsidR="00CB3C95" w:rsidDel="00395A3D">
          <w:rPr>
            <w:rStyle w:val="CommentReference"/>
          </w:rPr>
          <w:commentReference w:id="164"/>
        </w:r>
      </w:del>
      <w:r w:rsidRPr="00856D02">
        <w:t xml:space="preserve">had been </w:t>
      </w:r>
      <w:ins w:id="167" w:author="Wikowsky, Addie J" w:date="2019-07-06T23:35:00Z">
        <w:r w:rsidR="00395A3D">
          <w:t>completed by the participants</w:t>
        </w:r>
        <w:r w:rsidR="00395A3D" w:rsidRPr="00856D02">
          <w:t xml:space="preserve"> </w:t>
        </w:r>
      </w:ins>
      <w:r w:rsidRPr="00856D02">
        <w:t>and the experimenter started over</w:t>
      </w:r>
      <w:ins w:id="168" w:author="Wikowsky, Addie J" w:date="2019-07-06T23:35:00Z">
        <w:r w:rsidR="00395A3D">
          <w:t xml:space="preserve"> (</w:t>
        </w:r>
      </w:ins>
      <w:ins w:id="169" w:author="Wikowsky, Addie J" w:date="2019-07-07T22:03:00Z">
        <w:r w:rsidR="00EF7398">
          <w:t>Table 1 and Table 2</w:t>
        </w:r>
      </w:ins>
      <w:ins w:id="170" w:author="Wikowsky, Addie J" w:date="2019-07-06T23:35:00Z">
        <w:r w:rsidR="00395A3D">
          <w:t>)</w:t>
        </w:r>
      </w:ins>
      <w:r w:rsidRPr="00856D02">
        <w:t xml:space="preserve">. The section without the placement exam started in this order: AOSPAN, APM, typing task. The next section that came in for this task performed them in this order: typing task, AOSPAN, APM. This Latin square design was used until all combinations had been performed by different groups of participants. By counterbalancing each group, we were able to balance potential carry over or fatigue effects for each section and time slot. </w:t>
      </w:r>
    </w:p>
    <w:p w14:paraId="5C616807" w14:textId="77777777" w:rsidR="00EF7398" w:rsidRPr="00856D02" w:rsidRDefault="00EF7398" w:rsidP="00EF7398">
      <w:pPr>
        <w:spacing w:line="480" w:lineRule="auto"/>
        <w:ind w:firstLine="720"/>
      </w:pPr>
    </w:p>
    <w:tbl>
      <w:tblPr>
        <w:tblpPr w:leftFromText="180" w:rightFromText="180" w:vertAnchor="text" w:tblpXSpec="center" w:tblpY="1"/>
        <w:tblOverlap w:val="never"/>
        <w:tblW w:w="0" w:type="dxa"/>
        <w:tblCellMar>
          <w:left w:w="0" w:type="dxa"/>
          <w:right w:w="0" w:type="dxa"/>
        </w:tblCellMar>
        <w:tblLook w:val="04A0" w:firstRow="1" w:lastRow="0" w:firstColumn="1" w:lastColumn="0" w:noHBand="0" w:noVBand="1"/>
      </w:tblPr>
      <w:tblGrid>
        <w:gridCol w:w="3114"/>
        <w:gridCol w:w="3115"/>
        <w:gridCol w:w="3115"/>
      </w:tblGrid>
      <w:tr w:rsidR="00395A3D" w:rsidRPr="00395A3D" w14:paraId="23D29E46" w14:textId="77777777" w:rsidTr="007B24E1">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CE7518" w14:textId="2EB0E7E6" w:rsidR="00395A3D" w:rsidRPr="007B24E1" w:rsidRDefault="00395A3D" w:rsidP="007B24E1">
            <w:pPr>
              <w:jc w:val="center"/>
              <w:rPr>
                <w:b/>
              </w:rPr>
            </w:pPr>
            <w:r w:rsidRPr="007B24E1">
              <w:rPr>
                <w:b/>
              </w:rPr>
              <w:t>N</w:t>
            </w:r>
            <w:r w:rsidR="007B24E1" w:rsidRPr="007B24E1">
              <w:rPr>
                <w:b/>
              </w:rPr>
              <w:t xml:space="preserve">on-Foreign Language </w:t>
            </w:r>
            <w:r w:rsidRPr="007B24E1">
              <w:rPr>
                <w:b/>
              </w:rPr>
              <w:t>Session 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6F1640" w14:textId="53BD2B76" w:rsidR="00395A3D" w:rsidRPr="007B24E1" w:rsidRDefault="007B24E1" w:rsidP="007B24E1">
            <w:pPr>
              <w:jc w:val="center"/>
              <w:rPr>
                <w:b/>
              </w:rPr>
            </w:pPr>
            <w:r w:rsidRPr="007B24E1">
              <w:rPr>
                <w:b/>
              </w:rPr>
              <w:t xml:space="preserve">Non-Foreign Language </w:t>
            </w:r>
            <w:r w:rsidR="00395A3D" w:rsidRPr="007B24E1">
              <w:rPr>
                <w:b/>
              </w:rPr>
              <w:t>Session 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56AE5" w14:textId="1B391D98" w:rsidR="00395A3D" w:rsidRPr="007B24E1" w:rsidRDefault="007B24E1" w:rsidP="007B24E1">
            <w:pPr>
              <w:jc w:val="center"/>
              <w:rPr>
                <w:b/>
              </w:rPr>
            </w:pPr>
            <w:r w:rsidRPr="007B24E1">
              <w:rPr>
                <w:b/>
              </w:rPr>
              <w:t xml:space="preserve">Non-Foreign Language </w:t>
            </w:r>
            <w:r w:rsidR="00395A3D" w:rsidRPr="007B24E1">
              <w:rPr>
                <w:b/>
              </w:rPr>
              <w:t>Session 3</w:t>
            </w:r>
          </w:p>
        </w:tc>
      </w:tr>
      <w:tr w:rsidR="00395A3D" w:rsidRPr="00395A3D" w14:paraId="6E2C0E89"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620E970E" w14:textId="7584406A" w:rsidR="00395A3D" w:rsidRPr="007B24E1" w:rsidRDefault="00395A3D" w:rsidP="007B24E1">
            <w:pPr>
              <w:jc w:val="center"/>
              <w:rPr>
                <w:bCs/>
              </w:rPr>
            </w:pPr>
            <w:r w:rsidRPr="007B24E1">
              <w:rPr>
                <w:bCs/>
              </w:rPr>
              <w:t>Consent</w:t>
            </w:r>
            <w:r w:rsidR="007B24E1">
              <w:rPr>
                <w:bCs/>
              </w:rPr>
              <w:t xml:space="preserve"> Form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4C5D3B1" w14:textId="5970E4A1" w:rsidR="00395A3D" w:rsidRPr="007B24E1" w:rsidRDefault="00395A3D" w:rsidP="007B24E1">
            <w:pPr>
              <w:jc w:val="center"/>
              <w:rPr>
                <w:bCs/>
              </w:rPr>
            </w:pPr>
            <w:r w:rsidRPr="007B24E1">
              <w:rPr>
                <w:bCs/>
              </w:rPr>
              <w:t>Consent</w:t>
            </w:r>
            <w:r w:rsidR="007B24E1">
              <w:rPr>
                <w:bCs/>
              </w:rPr>
              <w:t xml:space="preserve"> Form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45724D0" w14:textId="6E68C25D" w:rsidR="00395A3D" w:rsidRPr="007B24E1" w:rsidRDefault="00395A3D" w:rsidP="007B24E1">
            <w:pPr>
              <w:jc w:val="center"/>
              <w:rPr>
                <w:bCs/>
              </w:rPr>
            </w:pPr>
            <w:r w:rsidRPr="007B24E1">
              <w:rPr>
                <w:bCs/>
              </w:rPr>
              <w:t>Consent</w:t>
            </w:r>
            <w:r w:rsidR="007B24E1">
              <w:rPr>
                <w:bCs/>
              </w:rPr>
              <w:t xml:space="preserve"> Form</w:t>
            </w:r>
          </w:p>
        </w:tc>
      </w:tr>
      <w:tr w:rsidR="00395A3D" w:rsidRPr="00395A3D" w14:paraId="0619EA2E"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B3688D8" w14:textId="27ABA639" w:rsidR="00395A3D" w:rsidRPr="007B24E1" w:rsidRDefault="00DE3C8D" w:rsidP="007B24E1">
            <w:pPr>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62C8FAC" w14:textId="42C82B3D" w:rsidR="00395A3D" w:rsidRPr="007B24E1" w:rsidRDefault="00DE3C8D" w:rsidP="007B24E1">
            <w:pPr>
              <w:jc w:val="center"/>
              <w:rPr>
                <w:bCs/>
              </w:rPr>
            </w:pPr>
            <w:r>
              <w:rPr>
                <w:bCs/>
              </w:rPr>
              <w:t>A</w:t>
            </w:r>
            <w:r w:rsidR="00395A3D"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690A515" w14:textId="77777777" w:rsidR="00395A3D" w:rsidRPr="007B24E1" w:rsidRDefault="00395A3D" w:rsidP="007B24E1">
            <w:pPr>
              <w:jc w:val="center"/>
              <w:rPr>
                <w:bCs/>
              </w:rPr>
            </w:pPr>
            <w:r w:rsidRPr="007B24E1">
              <w:rPr>
                <w:bCs/>
              </w:rPr>
              <w:t>Typing Test</w:t>
            </w:r>
          </w:p>
        </w:tc>
      </w:tr>
      <w:tr w:rsidR="00395A3D" w:rsidRPr="00395A3D" w14:paraId="697B3DAB"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B398821" w14:textId="77777777" w:rsidR="00395A3D" w:rsidRPr="007B24E1" w:rsidRDefault="00395A3D" w:rsidP="007B24E1">
            <w:pPr>
              <w:jc w:val="center"/>
              <w:rPr>
                <w:bCs/>
              </w:rPr>
            </w:pPr>
            <w:r w:rsidRPr="007B24E1">
              <w:rPr>
                <w:bCs/>
              </w:rPr>
              <w:t>Typing Test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283447" w14:textId="34DA8F7B" w:rsidR="00395A3D" w:rsidRPr="007B24E1" w:rsidRDefault="00DE3C8D" w:rsidP="007B24E1">
            <w:pPr>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66A5CE9" w14:textId="3FBF444A" w:rsidR="00395A3D" w:rsidRPr="007B24E1" w:rsidRDefault="00DE3C8D" w:rsidP="007B24E1">
            <w:pPr>
              <w:jc w:val="center"/>
              <w:rPr>
                <w:bCs/>
              </w:rPr>
            </w:pPr>
            <w:r>
              <w:rPr>
                <w:bCs/>
              </w:rPr>
              <w:t>APM</w:t>
            </w:r>
          </w:p>
        </w:tc>
      </w:tr>
      <w:tr w:rsidR="00395A3D" w:rsidRPr="00395A3D" w14:paraId="4DC92914" w14:textId="77777777" w:rsidTr="007B24E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F9C008" w14:textId="0DCB13ED" w:rsidR="00395A3D" w:rsidRPr="007B24E1" w:rsidRDefault="00DE3C8D" w:rsidP="007B24E1">
            <w:pPr>
              <w:jc w:val="center"/>
              <w:rPr>
                <w:bCs/>
              </w:rPr>
            </w:pPr>
            <w:r>
              <w:rPr>
                <w:bCs/>
              </w:rPr>
              <w:t>A</w:t>
            </w:r>
            <w:r w:rsidR="00395A3D" w:rsidRPr="007B24E1">
              <w:rPr>
                <w:bCs/>
              </w:rPr>
              <w:t>OSPAN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8D6DD" w14:textId="77777777" w:rsidR="00395A3D" w:rsidRPr="007B24E1" w:rsidRDefault="00395A3D" w:rsidP="007B24E1">
            <w:pPr>
              <w:jc w:val="center"/>
              <w:rPr>
                <w:bCs/>
              </w:rPr>
            </w:pPr>
            <w:r w:rsidRPr="007B24E1">
              <w:rPr>
                <w:bCs/>
              </w:rPr>
              <w:t>Typing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79B9A" w14:textId="23D81CEE" w:rsidR="00395A3D" w:rsidRPr="007B24E1" w:rsidRDefault="00DE3C8D" w:rsidP="007B24E1">
            <w:pPr>
              <w:jc w:val="center"/>
              <w:rPr>
                <w:bCs/>
              </w:rPr>
            </w:pPr>
            <w:r>
              <w:rPr>
                <w:bCs/>
              </w:rPr>
              <w:t>A</w:t>
            </w:r>
            <w:r w:rsidR="00395A3D" w:rsidRPr="007B24E1">
              <w:rPr>
                <w:bCs/>
              </w:rPr>
              <w:t>OSPAN</w:t>
            </w:r>
          </w:p>
        </w:tc>
      </w:tr>
    </w:tbl>
    <w:p w14:paraId="4E53DF23" w14:textId="77777777" w:rsidR="00395A3D" w:rsidRDefault="00395A3D" w:rsidP="00395A3D">
      <w:pPr>
        <w:tabs>
          <w:tab w:val="left" w:pos="665"/>
        </w:tabs>
        <w:rPr>
          <w:b/>
        </w:rPr>
      </w:pPr>
    </w:p>
    <w:p w14:paraId="7F76C485" w14:textId="611EDBCF" w:rsidR="00395A3D" w:rsidRPr="007B24E1" w:rsidRDefault="00307D32" w:rsidP="00EF7398">
      <w:pPr>
        <w:tabs>
          <w:tab w:val="left" w:pos="665"/>
        </w:tabs>
        <w:rPr>
          <w:bCs/>
        </w:rPr>
      </w:pPr>
      <w:r>
        <w:rPr>
          <w:bCs/>
          <w:i/>
          <w:iCs/>
        </w:rPr>
        <w:t>Table 1</w:t>
      </w:r>
      <w:r w:rsidR="00395A3D">
        <w:rPr>
          <w:bCs/>
          <w:i/>
          <w:iCs/>
        </w:rPr>
        <w:t xml:space="preserve">. </w:t>
      </w:r>
      <w:r w:rsidR="007B24E1">
        <w:rPr>
          <w:bCs/>
        </w:rPr>
        <w:t xml:space="preserve">This </w:t>
      </w:r>
      <w:r>
        <w:rPr>
          <w:bCs/>
        </w:rPr>
        <w:t xml:space="preserve">table </w:t>
      </w:r>
      <w:r w:rsidR="007B24E1">
        <w:rPr>
          <w:bCs/>
        </w:rPr>
        <w:t xml:space="preserve">demonstrates the order of tasks the participant completed in the non-foreign language section of the study. </w:t>
      </w:r>
    </w:p>
    <w:p w14:paraId="569EAE3D" w14:textId="77777777" w:rsidR="00395A3D" w:rsidRDefault="00395A3D" w:rsidP="00EF7398">
      <w:pPr>
        <w:tabs>
          <w:tab w:val="left" w:pos="665"/>
        </w:tabs>
        <w:spacing w:line="480" w:lineRule="auto"/>
        <w:rPr>
          <w:bCs/>
          <w:i/>
          <w:iCs/>
        </w:rPr>
      </w:pPr>
    </w:p>
    <w:tbl>
      <w:tblPr>
        <w:tblW w:w="7453" w:type="dxa"/>
        <w:tblInd w:w="837" w:type="dxa"/>
        <w:tblCellMar>
          <w:left w:w="0" w:type="dxa"/>
          <w:right w:w="0" w:type="dxa"/>
        </w:tblCellMar>
        <w:tblLook w:val="04A0" w:firstRow="1" w:lastRow="0" w:firstColumn="1" w:lastColumn="0" w:noHBand="0" w:noVBand="1"/>
      </w:tblPr>
      <w:tblGrid>
        <w:gridCol w:w="1864"/>
        <w:gridCol w:w="1863"/>
        <w:gridCol w:w="1863"/>
        <w:gridCol w:w="1863"/>
      </w:tblGrid>
      <w:tr w:rsidR="007B24E1" w:rsidRPr="00395A3D" w14:paraId="152CF521" w14:textId="77777777" w:rsidTr="007B24E1">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911409" w14:textId="5C38E1BA" w:rsidR="007B24E1" w:rsidRPr="007B24E1" w:rsidRDefault="007B24E1" w:rsidP="007B24E1">
            <w:pPr>
              <w:tabs>
                <w:tab w:val="left" w:pos="665"/>
              </w:tabs>
              <w:jc w:val="center"/>
              <w:rPr>
                <w:b/>
              </w:rPr>
            </w:pPr>
            <w:r w:rsidRPr="007B24E1">
              <w:rPr>
                <w:b/>
              </w:rPr>
              <w:t>Foreign Language Session 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8B7E" w14:textId="6173688D" w:rsidR="007B24E1" w:rsidRPr="007B24E1" w:rsidRDefault="007B24E1" w:rsidP="007B24E1">
            <w:pPr>
              <w:tabs>
                <w:tab w:val="left" w:pos="665"/>
              </w:tabs>
              <w:jc w:val="center"/>
              <w:rPr>
                <w:b/>
              </w:rPr>
            </w:pPr>
            <w:r w:rsidRPr="007B24E1">
              <w:rPr>
                <w:b/>
              </w:rPr>
              <w:t>Foreign Language Session 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861BBF" w14:textId="534CF49E" w:rsidR="007B24E1" w:rsidRPr="007B24E1" w:rsidRDefault="007B24E1" w:rsidP="007B24E1">
            <w:pPr>
              <w:tabs>
                <w:tab w:val="left" w:pos="665"/>
              </w:tabs>
              <w:jc w:val="center"/>
              <w:rPr>
                <w:b/>
              </w:rPr>
            </w:pPr>
            <w:r w:rsidRPr="007B24E1">
              <w:rPr>
                <w:b/>
              </w:rPr>
              <w:t>Foreign Language Session 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4F1031" w14:textId="29DA3378" w:rsidR="007B24E1" w:rsidRPr="007B24E1" w:rsidRDefault="007B24E1" w:rsidP="007B24E1">
            <w:pPr>
              <w:tabs>
                <w:tab w:val="left" w:pos="665"/>
              </w:tabs>
              <w:jc w:val="center"/>
              <w:rPr>
                <w:b/>
              </w:rPr>
            </w:pPr>
            <w:r w:rsidRPr="007B24E1">
              <w:rPr>
                <w:b/>
              </w:rPr>
              <w:t>Foreign Language Session 4</w:t>
            </w:r>
          </w:p>
        </w:tc>
      </w:tr>
      <w:tr w:rsidR="007B24E1" w:rsidRPr="00395A3D" w14:paraId="14D0B7E0"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8C4B7D8" w14:textId="052DFA73" w:rsidR="007B24E1" w:rsidRPr="007B24E1" w:rsidRDefault="007B24E1" w:rsidP="007B24E1">
            <w:pPr>
              <w:tabs>
                <w:tab w:val="left" w:pos="665"/>
              </w:tabs>
              <w:jc w:val="center"/>
              <w:rPr>
                <w:bCs/>
              </w:rPr>
            </w:pPr>
            <w:r w:rsidRPr="007B24E1">
              <w:rPr>
                <w:bCs/>
              </w:rPr>
              <w:t>Consent</w:t>
            </w:r>
            <w:r>
              <w:rPr>
                <w:bCs/>
              </w:rPr>
              <w:t xml:space="preserve"> Form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CDD6E6" w14:textId="60B360B6" w:rsidR="007B24E1" w:rsidRPr="007B24E1" w:rsidRDefault="007B24E1" w:rsidP="007B24E1">
            <w:pPr>
              <w:tabs>
                <w:tab w:val="left" w:pos="665"/>
              </w:tabs>
              <w:jc w:val="center"/>
              <w:rPr>
                <w:bCs/>
              </w:rPr>
            </w:pPr>
            <w:r w:rsidRPr="007B24E1">
              <w:rPr>
                <w:bCs/>
              </w:rPr>
              <w:t>Consent</w:t>
            </w:r>
            <w:r>
              <w:rPr>
                <w:bCs/>
              </w:rPr>
              <w:t xml:space="preserve"> Form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CBA1217" w14:textId="16095B16" w:rsidR="007B24E1" w:rsidRPr="007B24E1" w:rsidRDefault="007B24E1" w:rsidP="007B24E1">
            <w:pPr>
              <w:tabs>
                <w:tab w:val="left" w:pos="665"/>
              </w:tabs>
              <w:jc w:val="center"/>
              <w:rPr>
                <w:bCs/>
              </w:rPr>
            </w:pPr>
            <w:r w:rsidRPr="007B24E1">
              <w:rPr>
                <w:bCs/>
              </w:rPr>
              <w:t>Consent</w:t>
            </w:r>
            <w:r>
              <w:rPr>
                <w:bCs/>
              </w:rPr>
              <w:t xml:space="preserve"> Form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88A183D" w14:textId="5A307F7F" w:rsidR="007B24E1" w:rsidRPr="007B24E1" w:rsidRDefault="007B24E1" w:rsidP="007B24E1">
            <w:pPr>
              <w:tabs>
                <w:tab w:val="left" w:pos="665"/>
              </w:tabs>
              <w:jc w:val="center"/>
              <w:rPr>
                <w:bCs/>
              </w:rPr>
            </w:pPr>
            <w:r w:rsidRPr="007B24E1">
              <w:rPr>
                <w:bCs/>
              </w:rPr>
              <w:t>Consent</w:t>
            </w:r>
            <w:r>
              <w:rPr>
                <w:bCs/>
              </w:rPr>
              <w:t xml:space="preserve"> Form</w:t>
            </w:r>
          </w:p>
        </w:tc>
      </w:tr>
      <w:tr w:rsidR="007B24E1" w:rsidRPr="00395A3D" w14:paraId="5B1B922E"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62ACC71" w14:textId="7F149C4A" w:rsidR="007B24E1" w:rsidRPr="007B24E1" w:rsidRDefault="00DE3C8D" w:rsidP="007B24E1">
            <w:pPr>
              <w:tabs>
                <w:tab w:val="left" w:pos="665"/>
              </w:tabs>
              <w:jc w:val="center"/>
              <w:rPr>
                <w:bCs/>
              </w:rPr>
            </w:pPr>
            <w:r>
              <w:rPr>
                <w:bCs/>
              </w:rPr>
              <w:t>A</w:t>
            </w:r>
            <w:r w:rsidR="007B24E1"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F1CA24" w14:textId="40353C83" w:rsidR="007B24E1" w:rsidRPr="007B24E1" w:rsidRDefault="007B24E1" w:rsidP="007B24E1">
            <w:pPr>
              <w:tabs>
                <w:tab w:val="left" w:pos="665"/>
              </w:tabs>
              <w:jc w:val="center"/>
              <w:rPr>
                <w:bCs/>
              </w:rPr>
            </w:pPr>
            <w:r>
              <w:rPr>
                <w:bCs/>
              </w:rPr>
              <w:t>Placement Exam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0E49EAC" w14:textId="77777777" w:rsidR="007B24E1" w:rsidRPr="007B24E1" w:rsidRDefault="007B24E1" w:rsidP="007B24E1">
            <w:pPr>
              <w:tabs>
                <w:tab w:val="left" w:pos="665"/>
              </w:tabs>
              <w:jc w:val="center"/>
              <w:rPr>
                <w:bCs/>
              </w:rPr>
            </w:pPr>
            <w:r w:rsidRPr="007B24E1">
              <w:rPr>
                <w:bCs/>
              </w:rPr>
              <w:t>Typing Test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E38FBAB" w14:textId="4075F356" w:rsidR="007B24E1" w:rsidRPr="007B24E1" w:rsidRDefault="00DE3C8D" w:rsidP="007B24E1">
            <w:pPr>
              <w:tabs>
                <w:tab w:val="left" w:pos="665"/>
              </w:tabs>
              <w:jc w:val="center"/>
              <w:rPr>
                <w:bCs/>
              </w:rPr>
            </w:pPr>
            <w:r>
              <w:rPr>
                <w:bCs/>
              </w:rPr>
              <w:t>APM</w:t>
            </w:r>
          </w:p>
        </w:tc>
      </w:tr>
      <w:tr w:rsidR="007B24E1" w:rsidRPr="00395A3D" w14:paraId="31F83977"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4BC3DE5B" w14:textId="563DA33C" w:rsidR="007B24E1" w:rsidRPr="007B24E1" w:rsidRDefault="00DE3C8D" w:rsidP="007B24E1">
            <w:pPr>
              <w:tabs>
                <w:tab w:val="left" w:pos="665"/>
              </w:tabs>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4361543" w14:textId="4695F464" w:rsidR="007B24E1" w:rsidRPr="007B24E1" w:rsidRDefault="00DE3C8D" w:rsidP="007B24E1">
            <w:pPr>
              <w:tabs>
                <w:tab w:val="left" w:pos="665"/>
              </w:tabs>
              <w:jc w:val="center"/>
              <w:rPr>
                <w:bCs/>
              </w:rPr>
            </w:pPr>
            <w:r>
              <w:rPr>
                <w:bCs/>
              </w:rPr>
              <w:t>A</w:t>
            </w:r>
            <w:r w:rsidR="007B24E1"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DA7AC4" w14:textId="6C436320" w:rsidR="007B24E1" w:rsidRPr="007B24E1" w:rsidRDefault="007B24E1" w:rsidP="007B24E1">
            <w:pPr>
              <w:tabs>
                <w:tab w:val="left" w:pos="665"/>
              </w:tabs>
              <w:jc w:val="center"/>
              <w:rPr>
                <w:bCs/>
              </w:rPr>
            </w:pPr>
            <w:r>
              <w:rPr>
                <w:bCs/>
              </w:rPr>
              <w:t>Placement Exam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D09530" w14:textId="77777777" w:rsidR="007B24E1" w:rsidRPr="007B24E1" w:rsidRDefault="007B24E1" w:rsidP="007B24E1">
            <w:pPr>
              <w:tabs>
                <w:tab w:val="left" w:pos="665"/>
              </w:tabs>
              <w:jc w:val="center"/>
              <w:rPr>
                <w:bCs/>
              </w:rPr>
            </w:pPr>
            <w:r w:rsidRPr="007B24E1">
              <w:rPr>
                <w:bCs/>
              </w:rPr>
              <w:t>Typing Test</w:t>
            </w:r>
          </w:p>
        </w:tc>
      </w:tr>
      <w:tr w:rsidR="007B24E1" w:rsidRPr="00395A3D" w14:paraId="6430265D"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1AC15AB5" w14:textId="77777777" w:rsidR="007B24E1" w:rsidRPr="007B24E1" w:rsidRDefault="007B24E1" w:rsidP="007B24E1">
            <w:pPr>
              <w:tabs>
                <w:tab w:val="left" w:pos="665"/>
              </w:tabs>
              <w:jc w:val="center"/>
              <w:rPr>
                <w:bCs/>
              </w:rPr>
            </w:pPr>
            <w:r w:rsidRPr="007B24E1">
              <w:rPr>
                <w:bCs/>
              </w:rPr>
              <w:t>Typing Test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C18861" w14:textId="15AC06C5" w:rsidR="007B24E1" w:rsidRPr="007B24E1" w:rsidRDefault="00DE3C8D" w:rsidP="007B24E1">
            <w:pPr>
              <w:tabs>
                <w:tab w:val="left" w:pos="665"/>
              </w:tabs>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999B4AC" w14:textId="65EAF3A2" w:rsidR="007B24E1" w:rsidRPr="007B24E1" w:rsidRDefault="00DE3C8D" w:rsidP="007B24E1">
            <w:pPr>
              <w:tabs>
                <w:tab w:val="left" w:pos="665"/>
              </w:tabs>
              <w:jc w:val="center"/>
              <w:rPr>
                <w:bCs/>
              </w:rPr>
            </w:pPr>
            <w:r>
              <w:rPr>
                <w:bCs/>
              </w:rPr>
              <w:t>A</w:t>
            </w:r>
            <w:r w:rsidR="007B24E1"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311645" w14:textId="75DB7E3D" w:rsidR="007B24E1" w:rsidRPr="007B24E1" w:rsidRDefault="007B24E1" w:rsidP="007B24E1">
            <w:pPr>
              <w:tabs>
                <w:tab w:val="left" w:pos="665"/>
              </w:tabs>
              <w:jc w:val="center"/>
              <w:rPr>
                <w:bCs/>
              </w:rPr>
            </w:pPr>
            <w:r>
              <w:rPr>
                <w:bCs/>
              </w:rPr>
              <w:t>Placement Exam</w:t>
            </w:r>
          </w:p>
        </w:tc>
      </w:tr>
      <w:tr w:rsidR="007B24E1" w:rsidRPr="00395A3D" w14:paraId="667B6A9D" w14:textId="77777777" w:rsidTr="007B24E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3C9AB3" w14:textId="706654BD" w:rsidR="007B24E1" w:rsidRPr="007B24E1" w:rsidRDefault="007B24E1" w:rsidP="007B24E1">
            <w:pPr>
              <w:tabs>
                <w:tab w:val="left" w:pos="665"/>
              </w:tabs>
              <w:jc w:val="center"/>
              <w:rPr>
                <w:bCs/>
              </w:rPr>
            </w:pPr>
            <w:r>
              <w:rPr>
                <w:bCs/>
              </w:rPr>
              <w:t>Placement Exam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7817E" w14:textId="77777777" w:rsidR="007B24E1" w:rsidRPr="007B24E1" w:rsidRDefault="007B24E1" w:rsidP="007B24E1">
            <w:pPr>
              <w:tabs>
                <w:tab w:val="left" w:pos="665"/>
              </w:tabs>
              <w:jc w:val="center"/>
              <w:rPr>
                <w:bCs/>
              </w:rPr>
            </w:pPr>
            <w:r w:rsidRPr="007B24E1">
              <w:rPr>
                <w:bCs/>
              </w:rPr>
              <w:t>Typing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FAF05" w14:textId="038C8278" w:rsidR="007B24E1" w:rsidRPr="007B24E1" w:rsidRDefault="00DE3C8D" w:rsidP="007B24E1">
            <w:pPr>
              <w:tabs>
                <w:tab w:val="left" w:pos="665"/>
              </w:tabs>
              <w:jc w:val="center"/>
              <w:rPr>
                <w:bCs/>
              </w:rPr>
            </w:pPr>
            <w:r>
              <w:rPr>
                <w:bCs/>
              </w:rPr>
              <w:t>APM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95B633" w14:textId="666E344A" w:rsidR="007B24E1" w:rsidRPr="007B24E1" w:rsidRDefault="00DE3C8D" w:rsidP="007B24E1">
            <w:pPr>
              <w:tabs>
                <w:tab w:val="left" w:pos="665"/>
              </w:tabs>
              <w:jc w:val="center"/>
              <w:rPr>
                <w:bCs/>
              </w:rPr>
            </w:pPr>
            <w:r>
              <w:rPr>
                <w:bCs/>
              </w:rPr>
              <w:t>A</w:t>
            </w:r>
            <w:r w:rsidR="007B24E1" w:rsidRPr="007B24E1">
              <w:rPr>
                <w:bCs/>
              </w:rPr>
              <w:t>OSPAN</w:t>
            </w:r>
          </w:p>
        </w:tc>
      </w:tr>
    </w:tbl>
    <w:p w14:paraId="14AFE2EA" w14:textId="50ED6AE6" w:rsidR="007B24E1" w:rsidRDefault="00395A3D" w:rsidP="00EF7398">
      <w:pPr>
        <w:tabs>
          <w:tab w:val="left" w:pos="665"/>
        </w:tabs>
        <w:rPr>
          <w:b/>
        </w:rPr>
      </w:pPr>
      <w:r>
        <w:rPr>
          <w:b/>
        </w:rPr>
        <w:br w:type="textWrapping" w:clear="all"/>
      </w:r>
      <w:r w:rsidR="00307D32">
        <w:rPr>
          <w:bCs/>
          <w:i/>
          <w:iCs/>
        </w:rPr>
        <w:t>Table 2</w:t>
      </w:r>
      <w:r w:rsidR="007B24E1">
        <w:rPr>
          <w:bCs/>
          <w:i/>
          <w:iCs/>
        </w:rPr>
        <w:t xml:space="preserve">. </w:t>
      </w:r>
      <w:r w:rsidR="007B24E1">
        <w:rPr>
          <w:bCs/>
        </w:rPr>
        <w:t xml:space="preserve">This </w:t>
      </w:r>
      <w:r w:rsidR="00307D32">
        <w:rPr>
          <w:bCs/>
        </w:rPr>
        <w:t xml:space="preserve">table </w:t>
      </w:r>
      <w:r w:rsidR="007B24E1">
        <w:rPr>
          <w:bCs/>
        </w:rPr>
        <w:t xml:space="preserve">shows the order of tasks completed by the participant in the foreign language section of the study. </w:t>
      </w:r>
    </w:p>
    <w:p w14:paraId="76CB8970" w14:textId="7CB06417" w:rsidR="00856D02" w:rsidRDefault="007B24E1">
      <w:pPr>
        <w:tabs>
          <w:tab w:val="left" w:pos="665"/>
        </w:tabs>
        <w:spacing w:line="480" w:lineRule="auto"/>
        <w:jc w:val="center"/>
        <w:rPr>
          <w:b/>
        </w:rPr>
        <w:pPrChange w:id="171" w:author="Wikowsky, Addie J" w:date="2019-07-06T23:47:00Z">
          <w:pPr>
            <w:spacing w:line="480" w:lineRule="auto"/>
            <w:jc w:val="center"/>
          </w:pPr>
        </w:pPrChange>
      </w:pPr>
      <w:r>
        <w:rPr>
          <w:b/>
        </w:rPr>
        <w:br w:type="page"/>
      </w:r>
      <w:r w:rsidR="00AE6870">
        <w:rPr>
          <w:b/>
        </w:rPr>
        <w:lastRenderedPageBreak/>
        <w:t>RESULTS</w:t>
      </w:r>
    </w:p>
    <w:p w14:paraId="488C75CF" w14:textId="4F907504" w:rsidR="008B7900" w:rsidRDefault="008B7900" w:rsidP="00AE6870">
      <w:pPr>
        <w:spacing w:line="480" w:lineRule="auto"/>
        <w:jc w:val="center"/>
        <w:rPr>
          <w:b/>
        </w:rPr>
      </w:pPr>
    </w:p>
    <w:p w14:paraId="73E60D17" w14:textId="77777777" w:rsidR="008B7900" w:rsidRPr="00856D02" w:rsidRDefault="008B7900" w:rsidP="00AE6870">
      <w:pPr>
        <w:spacing w:line="480" w:lineRule="auto"/>
        <w:jc w:val="center"/>
        <w:rPr>
          <w:b/>
        </w:rPr>
      </w:pPr>
    </w:p>
    <w:p w14:paraId="796490CF" w14:textId="77777777" w:rsidR="00856D02" w:rsidRPr="00856D02" w:rsidRDefault="00856D02" w:rsidP="00AE6870">
      <w:pPr>
        <w:spacing w:line="480" w:lineRule="auto"/>
        <w:rPr>
          <w:bCs/>
        </w:rPr>
      </w:pPr>
      <w:r w:rsidRPr="00856D02">
        <w:rPr>
          <w:b/>
        </w:rPr>
        <w:t>Descriptive Statistics</w:t>
      </w:r>
    </w:p>
    <w:p w14:paraId="2214509C" w14:textId="1123A030" w:rsidR="00856D02" w:rsidRPr="00B760E2" w:rsidRDefault="004E4645" w:rsidP="00D30470">
      <w:pPr>
        <w:spacing w:line="480" w:lineRule="auto"/>
        <w:ind w:firstLine="720"/>
        <w:rPr>
          <w:ins w:id="172" w:author="Wikowsky, Addie J" w:date="2019-07-06T22:47:00Z"/>
          <w:bCs/>
          <w:iCs/>
        </w:rPr>
      </w:pPr>
      <w:r w:rsidRPr="00856D02">
        <w:rPr>
          <w:bCs/>
          <w:iCs/>
        </w:rPr>
        <w:t>There were 35 participants (</w:t>
      </w:r>
      <w:r w:rsidRPr="00856D02">
        <w:rPr>
          <w:bCs/>
          <w:i/>
        </w:rPr>
        <w:t>N</w:t>
      </w:r>
      <w:r w:rsidRPr="00856D02">
        <w:rPr>
          <w:bCs/>
          <w:iCs/>
        </w:rPr>
        <w:t xml:space="preserve"> = 35) who scored at least 85% on the math portion of the </w:t>
      </w:r>
      <w:r w:rsidR="00B760E2">
        <w:rPr>
          <w:bCs/>
          <w:iCs/>
        </w:rPr>
        <w:t>A</w:t>
      </w:r>
      <w:r w:rsidRPr="00856D02">
        <w:rPr>
          <w:bCs/>
          <w:iCs/>
        </w:rPr>
        <w:t>OSPAN.</w:t>
      </w:r>
      <w:r>
        <w:rPr>
          <w:bCs/>
          <w:iCs/>
        </w:rPr>
        <w:t xml:space="preserve"> </w:t>
      </w:r>
      <w:r w:rsidR="00856D02" w:rsidRPr="00856D02">
        <w:rPr>
          <w:bCs/>
        </w:rPr>
        <w:tab/>
      </w:r>
      <w:r w:rsidR="00B760E2" w:rsidRPr="00856D02">
        <w:rPr>
          <w:bCs/>
          <w:iCs/>
        </w:rPr>
        <w:t xml:space="preserve">The </w:t>
      </w:r>
      <w:r w:rsidR="00B760E2">
        <w:rPr>
          <w:bCs/>
          <w:iCs/>
        </w:rPr>
        <w:t>A</w:t>
      </w:r>
      <w:r w:rsidR="00B760E2" w:rsidRPr="00856D02">
        <w:rPr>
          <w:bCs/>
          <w:iCs/>
        </w:rPr>
        <w:t xml:space="preserve">OSPAN for those participants was a </w:t>
      </w:r>
      <w:r w:rsidR="00B760E2" w:rsidRPr="00856D02">
        <w:rPr>
          <w:bCs/>
          <w:i/>
        </w:rPr>
        <w:t>M</w:t>
      </w:r>
      <w:r w:rsidR="00B760E2" w:rsidRPr="00856D02">
        <w:rPr>
          <w:bCs/>
          <w:iCs/>
        </w:rPr>
        <w:t xml:space="preserve"> = 51.97, </w:t>
      </w:r>
      <w:r w:rsidR="00B760E2" w:rsidRPr="00856D02">
        <w:rPr>
          <w:bCs/>
          <w:i/>
        </w:rPr>
        <w:t>SD</w:t>
      </w:r>
      <w:r w:rsidR="00B760E2" w:rsidRPr="00856D02">
        <w:rPr>
          <w:bCs/>
          <w:iCs/>
        </w:rPr>
        <w:t xml:space="preserve"> = 15.55</w:t>
      </w:r>
      <w:ins w:id="173" w:author="Wikowsky, Addie J" w:date="2019-07-06T23:05:00Z">
        <w:r w:rsidR="002B6B34" w:rsidRPr="002B6B34">
          <w:rPr>
            <w:bCs/>
            <w:iCs/>
          </w:rPr>
          <w:t xml:space="preserve"> </w:t>
        </w:r>
        <w:r w:rsidR="002B6B34" w:rsidRPr="00856D02">
          <w:rPr>
            <w:bCs/>
            <w:iCs/>
          </w:rPr>
          <w:t xml:space="preserve">with the highest letter recall </w:t>
        </w:r>
        <w:r w:rsidR="002B6B34">
          <w:rPr>
            <w:bCs/>
            <w:iCs/>
          </w:rPr>
          <w:t>being</w:t>
        </w:r>
        <w:r w:rsidR="002B6B34" w:rsidRPr="00856D02">
          <w:rPr>
            <w:bCs/>
            <w:iCs/>
          </w:rPr>
          <w:t xml:space="preserve"> 75 and the lowest letter recall of 10</w:t>
        </w:r>
      </w:ins>
      <w:r w:rsidR="00B760E2" w:rsidRPr="00856D02">
        <w:rPr>
          <w:bCs/>
          <w:iCs/>
        </w:rPr>
        <w:t xml:space="preserve">. </w:t>
      </w:r>
      <w:ins w:id="174" w:author="Wikowsky, Addie J" w:date="2019-07-06T22:45:00Z">
        <w:r w:rsidR="00B760E2">
          <w:rPr>
            <w:bCs/>
            <w:iCs/>
          </w:rPr>
          <w:t>The math accuracy of the AOSPAN</w:t>
        </w:r>
      </w:ins>
      <w:ins w:id="175" w:author="Wikowsky, Addie J" w:date="2019-07-06T22:46:00Z">
        <w:r w:rsidR="00B760E2">
          <w:rPr>
            <w:bCs/>
            <w:iCs/>
          </w:rPr>
          <w:t xml:space="preserve"> for these participants resulted in a </w:t>
        </w:r>
        <w:r w:rsidR="00B760E2">
          <w:rPr>
            <w:bCs/>
            <w:i/>
          </w:rPr>
          <w:t xml:space="preserve">M </w:t>
        </w:r>
        <w:r w:rsidR="00B760E2" w:rsidRPr="00B760E2">
          <w:rPr>
            <w:bCs/>
            <w:iCs/>
          </w:rPr>
          <w:t>= 93.06</w:t>
        </w:r>
        <w:r w:rsidR="00B760E2">
          <w:rPr>
            <w:bCs/>
            <w:i/>
          </w:rPr>
          <w:t xml:space="preserve">, SD </w:t>
        </w:r>
        <w:r w:rsidR="00B760E2">
          <w:rPr>
            <w:bCs/>
            <w:iCs/>
          </w:rPr>
          <w:t>= 4.75</w:t>
        </w:r>
      </w:ins>
      <w:ins w:id="176" w:author="Wikowsky, Addie J" w:date="2019-07-06T22:54:00Z">
        <w:r w:rsidR="00AF2E72">
          <w:rPr>
            <w:bCs/>
            <w:iCs/>
          </w:rPr>
          <w:t xml:space="preserve">. </w:t>
        </w:r>
      </w:ins>
      <w:r w:rsidR="00856D02" w:rsidRPr="00856D02">
        <w:rPr>
          <w:bCs/>
          <w:iCs/>
        </w:rPr>
        <w:t xml:space="preserve">The typing test had a </w:t>
      </w:r>
      <w:r w:rsidR="00856D02" w:rsidRPr="00856D02">
        <w:rPr>
          <w:bCs/>
          <w:i/>
        </w:rPr>
        <w:t>M</w:t>
      </w:r>
      <w:r w:rsidR="00856D02" w:rsidRPr="00856D02">
        <w:rPr>
          <w:bCs/>
          <w:iCs/>
        </w:rPr>
        <w:t xml:space="preserve"> = 46.</w:t>
      </w:r>
      <w:ins w:id="177" w:author="Wikowsky, Addie J" w:date="2019-07-06T22:41:00Z">
        <w:r>
          <w:rPr>
            <w:bCs/>
            <w:iCs/>
          </w:rPr>
          <w:t>68</w:t>
        </w:r>
      </w:ins>
      <w:r w:rsidR="00856D02" w:rsidRPr="00856D02">
        <w:rPr>
          <w:bCs/>
          <w:iCs/>
        </w:rPr>
        <w:t xml:space="preserve">, </w:t>
      </w:r>
      <w:r w:rsidR="00856D02" w:rsidRPr="00856D02">
        <w:rPr>
          <w:bCs/>
          <w:i/>
        </w:rPr>
        <w:t>SD</w:t>
      </w:r>
      <w:r w:rsidR="00856D02" w:rsidRPr="00856D02">
        <w:rPr>
          <w:bCs/>
          <w:iCs/>
        </w:rPr>
        <w:t xml:space="preserve"> = 15.2</w:t>
      </w:r>
      <w:ins w:id="178" w:author="Wikowsky, Addie J" w:date="2019-07-06T22:41:00Z">
        <w:r>
          <w:rPr>
            <w:bCs/>
            <w:iCs/>
          </w:rPr>
          <w:t>3</w:t>
        </w:r>
      </w:ins>
      <w:r w:rsidR="00856D02" w:rsidRPr="00856D02">
        <w:rPr>
          <w:bCs/>
          <w:iCs/>
        </w:rPr>
        <w:t xml:space="preserve">, with </w:t>
      </w:r>
      <w:ins w:id="179" w:author="Wikowsky, Addie J" w:date="2019-07-06T22:48:00Z">
        <w:r w:rsidR="00B760E2">
          <w:rPr>
            <w:bCs/>
            <w:iCs/>
          </w:rPr>
          <w:t>a range of 13-</w:t>
        </w:r>
      </w:ins>
      <w:ins w:id="180" w:author="Wikowsky, Addie J" w:date="2019-07-06T22:54:00Z">
        <w:r w:rsidR="00B760E2">
          <w:rPr>
            <w:bCs/>
            <w:iCs/>
          </w:rPr>
          <w:t xml:space="preserve">85 </w:t>
        </w:r>
        <w:r w:rsidR="00B760E2" w:rsidRPr="00856D02">
          <w:rPr>
            <w:bCs/>
            <w:iCs/>
          </w:rPr>
          <w:t>words</w:t>
        </w:r>
      </w:ins>
      <w:r w:rsidR="00856D02" w:rsidRPr="00856D02">
        <w:rPr>
          <w:bCs/>
          <w:iCs/>
        </w:rPr>
        <w:t xml:space="preserve"> per minute (WPM</w:t>
      </w:r>
      <w:r w:rsidR="00B760E2">
        <w:rPr>
          <w:bCs/>
          <w:iCs/>
        </w:rPr>
        <w:t>)</w:t>
      </w:r>
      <w:r w:rsidR="00856D02" w:rsidRPr="00856D02">
        <w:rPr>
          <w:bCs/>
          <w:iCs/>
        </w:rPr>
        <w:t xml:space="preserve">. The </w:t>
      </w:r>
      <w:r w:rsidR="00856D02" w:rsidRPr="00856D02">
        <w:rPr>
          <w:bCs/>
        </w:rPr>
        <w:t xml:space="preserve">APM had a </w:t>
      </w:r>
      <w:r w:rsidR="00856D02" w:rsidRPr="00856D02">
        <w:rPr>
          <w:bCs/>
          <w:i/>
        </w:rPr>
        <w:t>M</w:t>
      </w:r>
      <w:r w:rsidR="00856D02" w:rsidRPr="00856D02">
        <w:rPr>
          <w:bCs/>
          <w:iCs/>
        </w:rPr>
        <w:t xml:space="preserve"> = </w:t>
      </w:r>
      <w:ins w:id="181" w:author="Wikowsky, Addie J" w:date="2019-07-06T22:41:00Z">
        <w:r>
          <w:rPr>
            <w:bCs/>
            <w:iCs/>
          </w:rPr>
          <w:t>1</w:t>
        </w:r>
      </w:ins>
      <w:ins w:id="182" w:author="Wikowsky, Addie J" w:date="2019-07-06T22:45:00Z">
        <w:r w:rsidR="00B760E2">
          <w:rPr>
            <w:bCs/>
            <w:iCs/>
          </w:rPr>
          <w:t>5.81</w:t>
        </w:r>
      </w:ins>
      <w:r w:rsidR="00856D02" w:rsidRPr="00856D02">
        <w:rPr>
          <w:bCs/>
          <w:iCs/>
        </w:rPr>
        <w:t xml:space="preserve">, </w:t>
      </w:r>
      <w:r w:rsidR="00856D02" w:rsidRPr="00856D02">
        <w:rPr>
          <w:bCs/>
          <w:i/>
        </w:rPr>
        <w:t xml:space="preserve">SD </w:t>
      </w:r>
      <w:r w:rsidR="00856D02" w:rsidRPr="00856D02">
        <w:rPr>
          <w:bCs/>
          <w:iCs/>
        </w:rPr>
        <w:t xml:space="preserve">= </w:t>
      </w:r>
      <w:ins w:id="183" w:author="Wikowsky, Addie J" w:date="2019-07-06T22:41:00Z">
        <w:r>
          <w:rPr>
            <w:bCs/>
            <w:iCs/>
          </w:rPr>
          <w:t>6</w:t>
        </w:r>
      </w:ins>
      <w:ins w:id="184" w:author="Wikowsky, Addie J" w:date="2019-07-06T22:45:00Z">
        <w:r w:rsidR="00B760E2">
          <w:rPr>
            <w:bCs/>
            <w:iCs/>
          </w:rPr>
          <w:t>.17</w:t>
        </w:r>
      </w:ins>
      <w:r w:rsidR="00856D02" w:rsidRPr="00856D02">
        <w:rPr>
          <w:bCs/>
          <w:iCs/>
        </w:rPr>
        <w:t xml:space="preserve">, with the highest score of 26 and a lowest score of </w:t>
      </w:r>
      <w:ins w:id="185" w:author="Wikowsky, Addie J" w:date="2019-07-06T23:04:00Z">
        <w:r w:rsidR="00AF2E72">
          <w:rPr>
            <w:bCs/>
            <w:iCs/>
          </w:rPr>
          <w:t>3</w:t>
        </w:r>
      </w:ins>
      <w:r w:rsidR="00856D02" w:rsidRPr="00856D02">
        <w:rPr>
          <w:bCs/>
          <w:iCs/>
        </w:rPr>
        <w:t>.</w:t>
      </w:r>
      <w:ins w:id="186" w:author="Wikowsky, Addie J" w:date="2019-07-06T23:06:00Z">
        <w:r w:rsidR="002B6B34">
          <w:rPr>
            <w:bCs/>
            <w:iCs/>
          </w:rPr>
          <w:t xml:space="preserve"> </w:t>
        </w:r>
      </w:ins>
      <w:ins w:id="187" w:author="Wikowsky, Addie J" w:date="2019-07-06T22:49:00Z">
        <w:r w:rsidR="00B760E2">
          <w:rPr>
            <w:bCs/>
            <w:iCs/>
          </w:rPr>
          <w:t>There were six participants (</w:t>
        </w:r>
      </w:ins>
      <w:ins w:id="188" w:author="Wikowsky, Addie J" w:date="2019-07-06T22:50:00Z">
        <w:r w:rsidR="00B760E2">
          <w:rPr>
            <w:bCs/>
            <w:i/>
          </w:rPr>
          <w:t>N</w:t>
        </w:r>
        <w:r w:rsidR="00B760E2">
          <w:rPr>
            <w:bCs/>
            <w:iCs/>
          </w:rPr>
          <w:t xml:space="preserve"> = 6) who completed the foreign language placement exams. </w:t>
        </w:r>
      </w:ins>
      <w:ins w:id="189" w:author="Wikowsky, Addie J" w:date="2019-07-07T21:38:00Z">
        <w:r w:rsidR="006679DF">
          <w:rPr>
            <w:bCs/>
            <w:iCs/>
          </w:rPr>
          <w:t>One participant</w:t>
        </w:r>
      </w:ins>
      <w:ins w:id="190" w:author="Wikowsky, Addie J" w:date="2019-07-06T22:50:00Z">
        <w:r w:rsidR="00B760E2">
          <w:rPr>
            <w:bCs/>
            <w:iCs/>
          </w:rPr>
          <w:t xml:space="preserve"> </w:t>
        </w:r>
      </w:ins>
      <w:ins w:id="191" w:author="Wikowsky, Addie J" w:date="2019-07-07T21:38:00Z">
        <w:r w:rsidR="006679DF">
          <w:rPr>
            <w:bCs/>
            <w:iCs/>
          </w:rPr>
          <w:t>completed</w:t>
        </w:r>
      </w:ins>
      <w:ins w:id="192" w:author="Wikowsky, Addie J" w:date="2019-07-06T22:50:00Z">
        <w:r w:rsidR="00B760E2">
          <w:rPr>
            <w:bCs/>
            <w:iCs/>
          </w:rPr>
          <w:t xml:space="preserve"> the French placement exam</w:t>
        </w:r>
      </w:ins>
      <w:ins w:id="193" w:author="Wikowsky, Addie J" w:date="2019-07-06T22:51:00Z">
        <w:r w:rsidR="00B760E2">
          <w:rPr>
            <w:bCs/>
            <w:iCs/>
          </w:rPr>
          <w:t>, one</w:t>
        </w:r>
      </w:ins>
      <w:ins w:id="194" w:author="Wikowsky, Addie J" w:date="2019-07-07T21:38:00Z">
        <w:r w:rsidR="006679DF">
          <w:rPr>
            <w:bCs/>
            <w:iCs/>
          </w:rPr>
          <w:t xml:space="preserve"> participant</w:t>
        </w:r>
      </w:ins>
      <w:ins w:id="195" w:author="Wikowsky, Addie J" w:date="2019-07-06T22:51:00Z">
        <w:r w:rsidR="00B760E2">
          <w:rPr>
            <w:bCs/>
            <w:iCs/>
          </w:rPr>
          <w:t xml:space="preserve"> </w:t>
        </w:r>
      </w:ins>
      <w:ins w:id="196" w:author="Wikowsky, Addie J" w:date="2019-07-07T21:38:00Z">
        <w:r w:rsidR="006679DF">
          <w:rPr>
            <w:bCs/>
            <w:iCs/>
          </w:rPr>
          <w:t>completed</w:t>
        </w:r>
      </w:ins>
      <w:ins w:id="197" w:author="Wikowsky, Addie J" w:date="2019-07-06T22:51:00Z">
        <w:r w:rsidR="00B760E2">
          <w:rPr>
            <w:bCs/>
            <w:iCs/>
          </w:rPr>
          <w:t xml:space="preserve"> the German placement exam</w:t>
        </w:r>
      </w:ins>
      <w:ins w:id="198" w:author="Wikowsky, Addie J" w:date="2019-07-07T21:38:00Z">
        <w:r w:rsidR="006679DF">
          <w:rPr>
            <w:bCs/>
            <w:iCs/>
          </w:rPr>
          <w:t xml:space="preserve">, and four participants </w:t>
        </w:r>
      </w:ins>
      <w:ins w:id="199" w:author="Wikowsky, Addie J" w:date="2019-07-07T21:39:00Z">
        <w:r w:rsidR="006679DF">
          <w:rPr>
            <w:bCs/>
            <w:iCs/>
          </w:rPr>
          <w:t>completed</w:t>
        </w:r>
      </w:ins>
      <w:ins w:id="200" w:author="Wikowsky, Addie J" w:date="2019-07-07T21:38:00Z">
        <w:r w:rsidR="006679DF">
          <w:rPr>
            <w:bCs/>
            <w:iCs/>
          </w:rPr>
          <w:t xml:space="preserve"> the Spanish placement</w:t>
        </w:r>
      </w:ins>
      <w:ins w:id="201" w:author="Wikowsky, Addie J" w:date="2019-07-06T22:51:00Z">
        <w:r w:rsidR="00B760E2">
          <w:rPr>
            <w:bCs/>
            <w:iCs/>
          </w:rPr>
          <w:t xml:space="preserve">. For the French placement </w:t>
        </w:r>
        <w:proofErr w:type="gramStart"/>
        <w:r w:rsidR="00B760E2">
          <w:rPr>
            <w:bCs/>
            <w:iCs/>
          </w:rPr>
          <w:t>exam</w:t>
        </w:r>
      </w:ins>
      <w:proofErr w:type="gramEnd"/>
      <w:ins w:id="202" w:author="Wikowsky, Addie J" w:date="2019-07-07T21:40:00Z">
        <w:r w:rsidR="006679DF">
          <w:rPr>
            <w:bCs/>
            <w:iCs/>
          </w:rPr>
          <w:t xml:space="preserve"> the</w:t>
        </w:r>
      </w:ins>
      <w:ins w:id="203" w:author="Wikowsky, Addie J" w:date="2019-07-06T22:51:00Z">
        <w:r w:rsidR="00B760E2">
          <w:rPr>
            <w:bCs/>
            <w:iCs/>
          </w:rPr>
          <w:t xml:space="preserve"> participant</w:t>
        </w:r>
      </w:ins>
      <w:ins w:id="204" w:author="Wikowsky, Addie J" w:date="2019-07-07T21:40:00Z">
        <w:r w:rsidR="006679DF">
          <w:rPr>
            <w:bCs/>
            <w:iCs/>
          </w:rPr>
          <w:t xml:space="preserve"> </w:t>
        </w:r>
      </w:ins>
      <w:ins w:id="205" w:author="Wikowsky, Addie J" w:date="2019-07-06T22:51:00Z">
        <w:r w:rsidR="00B760E2">
          <w:rPr>
            <w:bCs/>
            <w:iCs/>
          </w:rPr>
          <w:t>scored 32 points.</w:t>
        </w:r>
      </w:ins>
      <w:ins w:id="206" w:author="Wikowsky, Addie J" w:date="2019-07-07T21:39:00Z">
        <w:r w:rsidR="006679DF">
          <w:rPr>
            <w:bCs/>
            <w:iCs/>
          </w:rPr>
          <w:t xml:space="preserve"> For</w:t>
        </w:r>
      </w:ins>
      <w:ins w:id="207" w:author="Wikowsky, Addie J" w:date="2019-07-06T22:51:00Z">
        <w:r w:rsidR="00B760E2">
          <w:rPr>
            <w:bCs/>
            <w:iCs/>
          </w:rPr>
          <w:t xml:space="preserve"> </w:t>
        </w:r>
      </w:ins>
      <w:ins w:id="208" w:author="Wikowsky, Addie J" w:date="2019-07-07T21:39:00Z">
        <w:r w:rsidR="006679DF">
          <w:rPr>
            <w:bCs/>
            <w:iCs/>
          </w:rPr>
          <w:t xml:space="preserve">the German placement </w:t>
        </w:r>
        <w:proofErr w:type="gramStart"/>
        <w:r w:rsidR="006679DF">
          <w:rPr>
            <w:bCs/>
            <w:iCs/>
          </w:rPr>
          <w:t>exam</w:t>
        </w:r>
        <w:proofErr w:type="gramEnd"/>
        <w:r w:rsidR="006679DF">
          <w:rPr>
            <w:bCs/>
            <w:iCs/>
          </w:rPr>
          <w:t xml:space="preserve"> the participant scored 238 points</w:t>
        </w:r>
      </w:ins>
      <w:ins w:id="209" w:author="Wikowsky, Addie J" w:date="2019-07-07T21:40:00Z">
        <w:r w:rsidR="006679DF">
          <w:rPr>
            <w:bCs/>
            <w:iCs/>
          </w:rPr>
          <w:t>.</w:t>
        </w:r>
      </w:ins>
      <w:ins w:id="210" w:author="Wikowsky, Addie J" w:date="2019-07-07T21:39:00Z">
        <w:r w:rsidR="006679DF">
          <w:rPr>
            <w:bCs/>
            <w:iCs/>
          </w:rPr>
          <w:t xml:space="preserve"> </w:t>
        </w:r>
      </w:ins>
      <w:ins w:id="211" w:author="Wikowsky, Addie J" w:date="2019-07-06T22:52:00Z">
        <w:r w:rsidR="00B760E2">
          <w:rPr>
            <w:bCs/>
            <w:iCs/>
          </w:rPr>
          <w:t xml:space="preserve">Lastly, </w:t>
        </w:r>
      </w:ins>
      <w:ins w:id="212" w:author="Wikowsky, Addie J" w:date="2019-07-07T21:39:00Z">
        <w:r w:rsidR="006679DF">
          <w:rPr>
            <w:bCs/>
            <w:iCs/>
          </w:rPr>
          <w:t xml:space="preserve">the Spanish placement exam participants points </w:t>
        </w:r>
      </w:ins>
      <w:ins w:id="213" w:author="Wikowsky, Addie J" w:date="2019-07-07T21:40:00Z">
        <w:r w:rsidR="006679DF">
          <w:rPr>
            <w:bCs/>
            <w:iCs/>
          </w:rPr>
          <w:t xml:space="preserve">scored </w:t>
        </w:r>
      </w:ins>
      <w:ins w:id="214" w:author="Wikowsky, Addie J" w:date="2019-07-07T21:39:00Z">
        <w:r w:rsidR="006679DF">
          <w:rPr>
            <w:bCs/>
            <w:iCs/>
          </w:rPr>
          <w:t>are: 160, 152, 141, 851</w:t>
        </w:r>
      </w:ins>
      <w:ins w:id="215" w:author="Wikowsky, Addie J" w:date="2019-07-06T22:52:00Z">
        <w:r w:rsidR="00B760E2">
          <w:rPr>
            <w:bCs/>
            <w:iCs/>
          </w:rPr>
          <w:t>. All of these resulted in entering the introductory course for their second language</w:t>
        </w:r>
      </w:ins>
      <w:ins w:id="216" w:author="Wikowsky, Addie J" w:date="2019-07-06T22:53:00Z">
        <w:r w:rsidR="00B760E2">
          <w:rPr>
            <w:bCs/>
            <w:iCs/>
          </w:rPr>
          <w:t xml:space="preserve">, with the exception of the Spanish placement exam participant who scored </w:t>
        </w:r>
      </w:ins>
      <w:ins w:id="217" w:author="Wikowsky, Addie J" w:date="2019-07-06T22:54:00Z">
        <w:r w:rsidR="00B760E2">
          <w:rPr>
            <w:bCs/>
            <w:iCs/>
          </w:rPr>
          <w:t>an</w:t>
        </w:r>
      </w:ins>
      <w:ins w:id="218" w:author="Wikowsky, Addie J" w:date="2019-07-06T22:53:00Z">
        <w:r w:rsidR="00B760E2">
          <w:rPr>
            <w:bCs/>
            <w:iCs/>
          </w:rPr>
          <w:t xml:space="preserve"> 851 which placed them in the Spanish 202 course. </w:t>
        </w:r>
      </w:ins>
    </w:p>
    <w:p w14:paraId="40007FE2" w14:textId="37905A6D" w:rsidR="00B760E2" w:rsidRPr="00AF2E72" w:rsidRDefault="00AF2E72" w:rsidP="00AF2E72">
      <w:pPr>
        <w:spacing w:line="480" w:lineRule="auto"/>
        <w:ind w:firstLine="720"/>
        <w:rPr>
          <w:bCs/>
        </w:rPr>
      </w:pPr>
      <w:ins w:id="219" w:author="Wikowsky, Addie J" w:date="2019-07-06T22:56:00Z">
        <w:r>
          <w:rPr>
            <w:bCs/>
            <w:iCs/>
          </w:rPr>
          <w:t xml:space="preserve">An exploratory analysis was done to see how the means and </w:t>
        </w:r>
      </w:ins>
      <w:ins w:id="220" w:author="Wikowsky, Addie J" w:date="2019-07-06T22:57:00Z">
        <w:r>
          <w:rPr>
            <w:bCs/>
            <w:iCs/>
          </w:rPr>
          <w:t xml:space="preserve">standard deviations would differ had all participants been included in the results for descriptive statistics. </w:t>
        </w:r>
      </w:ins>
      <w:ins w:id="221" w:author="Wikowsky, Addie J" w:date="2019-07-06T22:58:00Z">
        <w:r>
          <w:rPr>
            <w:bCs/>
            <w:iCs/>
          </w:rPr>
          <w:t>There was a total of 48 participants (</w:t>
        </w:r>
        <w:r>
          <w:rPr>
            <w:bCs/>
            <w:i/>
            <w:iCs/>
          </w:rPr>
          <w:t>N</w:t>
        </w:r>
        <w:r>
          <w:rPr>
            <w:bCs/>
          </w:rPr>
          <w:t xml:space="preserve"> = 48)</w:t>
        </w:r>
      </w:ins>
      <w:ins w:id="222" w:author="Wikowsky, Addie J" w:date="2019-07-06T23:02:00Z">
        <w:r>
          <w:rPr>
            <w:bCs/>
          </w:rPr>
          <w:t xml:space="preserve"> who completed the tasks</w:t>
        </w:r>
      </w:ins>
      <w:ins w:id="223" w:author="Wikowsky, Addie J" w:date="2019-07-06T22:58:00Z">
        <w:r>
          <w:rPr>
            <w:bCs/>
          </w:rPr>
          <w:t xml:space="preserve">. </w:t>
        </w:r>
      </w:ins>
      <w:ins w:id="224" w:author="Wikowsky, Addie J" w:date="2019-07-06T22:59:00Z">
        <w:r>
          <w:rPr>
            <w:bCs/>
          </w:rPr>
          <w:t xml:space="preserve">The mean for the APM would have decreased to </w:t>
        </w:r>
        <w:r>
          <w:rPr>
            <w:bCs/>
            <w:i/>
            <w:iCs/>
          </w:rPr>
          <w:t>M</w:t>
        </w:r>
        <w:r>
          <w:rPr>
            <w:bCs/>
          </w:rPr>
          <w:t xml:space="preserve"> = 14.25, </w:t>
        </w:r>
        <w:r>
          <w:rPr>
            <w:bCs/>
            <w:i/>
            <w:iCs/>
          </w:rPr>
          <w:t>SD</w:t>
        </w:r>
        <w:r>
          <w:rPr>
            <w:bCs/>
          </w:rPr>
          <w:t xml:space="preserve"> = 6.59. </w:t>
        </w:r>
      </w:ins>
      <w:ins w:id="225" w:author="Wikowsky, Addie J" w:date="2019-07-06T23:00:00Z">
        <w:r>
          <w:rPr>
            <w:bCs/>
          </w:rPr>
          <w:t>The AOSPAN scores also dec</w:t>
        </w:r>
      </w:ins>
      <w:ins w:id="226" w:author="Wikowsky, Addie J" w:date="2019-07-06T23:01:00Z">
        <w:r>
          <w:rPr>
            <w:bCs/>
          </w:rPr>
          <w:t xml:space="preserve">reased </w:t>
        </w:r>
      </w:ins>
      <w:ins w:id="227" w:author="Wikowsky, Addie J" w:date="2019-07-06T23:04:00Z">
        <w:r>
          <w:rPr>
            <w:bCs/>
          </w:rPr>
          <w:t>(</w:t>
        </w:r>
      </w:ins>
      <w:ins w:id="228" w:author="Wikowsky, Addie J" w:date="2019-07-06T23:01:00Z">
        <w:r>
          <w:rPr>
            <w:bCs/>
            <w:i/>
            <w:iCs/>
          </w:rPr>
          <w:t>M</w:t>
        </w:r>
        <w:r>
          <w:rPr>
            <w:bCs/>
          </w:rPr>
          <w:t xml:space="preserve"> = 48.09, </w:t>
        </w:r>
        <w:r>
          <w:rPr>
            <w:bCs/>
            <w:i/>
            <w:iCs/>
          </w:rPr>
          <w:t>SD</w:t>
        </w:r>
        <w:r>
          <w:rPr>
            <w:bCs/>
          </w:rPr>
          <w:t xml:space="preserve"> = 16.71</w:t>
        </w:r>
      </w:ins>
      <w:ins w:id="229" w:author="Wikowsky, Addie J" w:date="2019-07-06T23:04:00Z">
        <w:r>
          <w:rPr>
            <w:bCs/>
          </w:rPr>
          <w:t>)</w:t>
        </w:r>
      </w:ins>
      <w:ins w:id="230" w:author="Wikowsky, Addie J" w:date="2019-07-06T23:01:00Z">
        <w:r>
          <w:rPr>
            <w:bCs/>
          </w:rPr>
          <w:t xml:space="preserve">. </w:t>
        </w:r>
      </w:ins>
      <w:ins w:id="231" w:author="Wikowsky, Addie J" w:date="2019-07-06T23:03:00Z">
        <w:r>
          <w:rPr>
            <w:bCs/>
          </w:rPr>
          <w:t>As a result, the</w:t>
        </w:r>
      </w:ins>
      <w:ins w:id="232" w:author="Wikowsky, Addie J" w:date="2019-07-06T23:01:00Z">
        <w:r>
          <w:rPr>
            <w:bCs/>
          </w:rPr>
          <w:t xml:space="preserve"> math accuracy also decreased </w:t>
        </w:r>
      </w:ins>
      <w:ins w:id="233" w:author="Wikowsky, Addie J" w:date="2019-07-06T23:03:00Z">
        <w:r>
          <w:rPr>
            <w:bCs/>
          </w:rPr>
          <w:t>on the AOSPAN as</w:t>
        </w:r>
      </w:ins>
      <w:ins w:id="234" w:author="Wikowsky, Addie J" w:date="2019-07-06T23:01:00Z">
        <w:r>
          <w:rPr>
            <w:bCs/>
          </w:rPr>
          <w:t xml:space="preserve"> a result of </w:t>
        </w:r>
      </w:ins>
      <w:ins w:id="235" w:author="Wikowsky, Addie J" w:date="2019-07-06T23:03:00Z">
        <w:r>
          <w:rPr>
            <w:bCs/>
          </w:rPr>
          <w:t>examining</w:t>
        </w:r>
      </w:ins>
      <w:ins w:id="236" w:author="Wikowsky, Addie J" w:date="2019-07-06T23:01:00Z">
        <w:r>
          <w:rPr>
            <w:bCs/>
          </w:rPr>
          <w:t xml:space="preserve"> all participants </w:t>
        </w:r>
      </w:ins>
      <w:ins w:id="237" w:author="Wikowsky, Addie J" w:date="2019-07-06T23:03:00Z">
        <w:r>
          <w:rPr>
            <w:bCs/>
          </w:rPr>
          <w:t>(</w:t>
        </w:r>
      </w:ins>
      <w:ins w:id="238" w:author="Wikowsky, Addie J" w:date="2019-07-06T23:01:00Z">
        <w:r>
          <w:rPr>
            <w:bCs/>
            <w:i/>
            <w:iCs/>
          </w:rPr>
          <w:t>M</w:t>
        </w:r>
        <w:r>
          <w:rPr>
            <w:bCs/>
          </w:rPr>
          <w:t xml:space="preserve"> = 87.09,</w:t>
        </w:r>
      </w:ins>
      <w:ins w:id="239" w:author="Wikowsky, Addie J" w:date="2019-07-06T23:02:00Z">
        <w:r>
          <w:rPr>
            <w:bCs/>
          </w:rPr>
          <w:t xml:space="preserve"> </w:t>
        </w:r>
        <w:r>
          <w:rPr>
            <w:bCs/>
            <w:i/>
            <w:iCs/>
          </w:rPr>
          <w:t>SD</w:t>
        </w:r>
        <w:r>
          <w:rPr>
            <w:bCs/>
          </w:rPr>
          <w:t xml:space="preserve"> = 13.31</w:t>
        </w:r>
      </w:ins>
      <w:ins w:id="240" w:author="Wikowsky, Addie J" w:date="2019-07-06T23:03:00Z">
        <w:r>
          <w:rPr>
            <w:bCs/>
          </w:rPr>
          <w:t>)</w:t>
        </w:r>
      </w:ins>
      <w:ins w:id="241" w:author="Wikowsky, Addie J" w:date="2019-07-06T23:02:00Z">
        <w:r>
          <w:rPr>
            <w:bCs/>
          </w:rPr>
          <w:t xml:space="preserve">. </w:t>
        </w:r>
      </w:ins>
    </w:p>
    <w:p w14:paraId="00652A72" w14:textId="77777777" w:rsidR="00856D02" w:rsidRPr="00856D02" w:rsidRDefault="00856D02" w:rsidP="00AE6870">
      <w:pPr>
        <w:spacing w:line="480" w:lineRule="auto"/>
        <w:rPr>
          <w:bCs/>
        </w:rPr>
      </w:pPr>
      <w:r w:rsidRPr="00856D02">
        <w:rPr>
          <w:b/>
        </w:rPr>
        <w:lastRenderedPageBreak/>
        <w:t>Hypothesis Tests</w:t>
      </w:r>
    </w:p>
    <w:p w14:paraId="7D3866AB" w14:textId="4964975C" w:rsidR="002B6B34" w:rsidRDefault="00856D02" w:rsidP="002B6B34">
      <w:pPr>
        <w:spacing w:line="480" w:lineRule="auto"/>
        <w:ind w:firstLine="720"/>
        <w:rPr>
          <w:ins w:id="242" w:author="Wikowsky, Addie J" w:date="2019-07-07T21:41:00Z"/>
          <w:bCs/>
        </w:rPr>
      </w:pPr>
      <w:r w:rsidRPr="00856D02">
        <w:rPr>
          <w:bCs/>
        </w:rPr>
        <w:t xml:space="preserve">Since there were only </w:t>
      </w:r>
      <w:r w:rsidR="00B760E2">
        <w:rPr>
          <w:bCs/>
        </w:rPr>
        <w:t>six</w:t>
      </w:r>
      <w:r w:rsidR="00B760E2" w:rsidRPr="00856D02">
        <w:rPr>
          <w:bCs/>
        </w:rPr>
        <w:t xml:space="preserve"> </w:t>
      </w:r>
      <w:r w:rsidRPr="00856D02">
        <w:rPr>
          <w:bCs/>
        </w:rPr>
        <w:t xml:space="preserve">participants who completed the foreign language placement exam, those hypotheses and foreign language scores were not analyzed due to the low sample size. Instead, the typing test for all participants was used as the measure of expertise. Therefore, three correlations were calculated. The first was to confirm the relationship between the APM and the OSPAN. The correlation was </w:t>
      </w:r>
      <w:commentRangeStart w:id="243"/>
      <w:commentRangeStart w:id="244"/>
      <w:commentRangeStart w:id="245"/>
      <w:r w:rsidRPr="00856D02">
        <w:rPr>
          <w:bCs/>
          <w:i/>
          <w:iCs/>
        </w:rPr>
        <w:t>r</w:t>
      </w:r>
      <w:r w:rsidRPr="00856D02">
        <w:rPr>
          <w:bCs/>
        </w:rPr>
        <w:t xml:space="preserve"> = .5</w:t>
      </w:r>
      <w:ins w:id="246" w:author="Wikowsky, Addie J" w:date="2019-07-06T23:06:00Z">
        <w:r w:rsidR="002B6B34">
          <w:rPr>
            <w:bCs/>
          </w:rPr>
          <w:t>0</w:t>
        </w:r>
      </w:ins>
      <w:r w:rsidRPr="00856D02">
        <w:rPr>
          <w:bCs/>
        </w:rPr>
        <w:t xml:space="preserve">. </w:t>
      </w:r>
      <w:commentRangeEnd w:id="243"/>
      <w:r w:rsidR="00860F24">
        <w:rPr>
          <w:rStyle w:val="CommentReference"/>
        </w:rPr>
        <w:commentReference w:id="243"/>
      </w:r>
      <w:commentRangeEnd w:id="244"/>
      <w:r w:rsidR="00307D32">
        <w:rPr>
          <w:rStyle w:val="CommentReference"/>
        </w:rPr>
        <w:commentReference w:id="244"/>
      </w:r>
      <w:commentRangeEnd w:id="245"/>
      <w:r w:rsidR="004C459C">
        <w:rPr>
          <w:rStyle w:val="CommentReference"/>
        </w:rPr>
        <w:commentReference w:id="245"/>
      </w:r>
      <w:r w:rsidRPr="00856D02">
        <w:rPr>
          <w:bCs/>
        </w:rPr>
        <w:t>95% CI [.</w:t>
      </w:r>
      <w:ins w:id="247" w:author="Wikowsky, Addie J" w:date="2019-07-06T23:06:00Z">
        <w:r w:rsidR="002B6B34">
          <w:rPr>
            <w:bCs/>
          </w:rPr>
          <w:t>24</w:t>
        </w:r>
      </w:ins>
      <w:r w:rsidRPr="00856D02">
        <w:rPr>
          <w:bCs/>
        </w:rPr>
        <w:t>, .7</w:t>
      </w:r>
      <w:ins w:id="248" w:author="Wikowsky, Addie J" w:date="2019-07-06T23:07:00Z">
        <w:r w:rsidR="002B6B34">
          <w:rPr>
            <w:bCs/>
          </w:rPr>
          <w:t>0</w:t>
        </w:r>
      </w:ins>
      <w:r w:rsidRPr="00856D02">
        <w:rPr>
          <w:bCs/>
        </w:rPr>
        <w:t xml:space="preserve">], </w:t>
      </w:r>
      <w:r w:rsidRPr="00856D02">
        <w:rPr>
          <w:bCs/>
          <w:i/>
          <w:iCs/>
        </w:rPr>
        <w:t>p</w:t>
      </w:r>
      <w:r w:rsidRPr="00856D02">
        <w:rPr>
          <w:bCs/>
        </w:rPr>
        <w:t xml:space="preserve"> &lt; .001</w:t>
      </w:r>
      <w:ins w:id="249" w:author="Wikowsky, Addie J" w:date="2019-07-06T23:07:00Z">
        <w:r w:rsidR="002B6B34">
          <w:rPr>
            <w:bCs/>
          </w:rPr>
          <w:t xml:space="preserve">, </w:t>
        </w:r>
        <w:r w:rsidR="002B6B34">
          <w:rPr>
            <w:bCs/>
            <w:i/>
            <w:iCs/>
          </w:rPr>
          <w:t>R</w:t>
        </w:r>
        <w:r w:rsidR="002B6B34">
          <w:rPr>
            <w:bCs/>
            <w:i/>
            <w:iCs/>
            <w:vertAlign w:val="superscript"/>
          </w:rPr>
          <w:t>2</w:t>
        </w:r>
        <w:r w:rsidR="002B6B34">
          <w:rPr>
            <w:bCs/>
            <w:i/>
            <w:iCs/>
          </w:rPr>
          <w:t xml:space="preserve"> </w:t>
        </w:r>
        <w:r w:rsidR="002B6B34">
          <w:rPr>
            <w:bCs/>
          </w:rPr>
          <w:t>= .25</w:t>
        </w:r>
      </w:ins>
      <w:ins w:id="250" w:author="Wikowsky, Addie J" w:date="2019-07-06T23:47:00Z">
        <w:r w:rsidR="007B24E1">
          <w:rPr>
            <w:bCs/>
          </w:rPr>
          <w:t xml:space="preserve"> (Figure 10)</w:t>
        </w:r>
      </w:ins>
      <w:r w:rsidRPr="00856D02">
        <w:rPr>
          <w:bCs/>
        </w:rPr>
        <w:t xml:space="preserve">. This finding confirms that </w:t>
      </w:r>
      <w:r w:rsidRPr="00856D02">
        <w:rPr>
          <w:bCs/>
          <w:i/>
          <w:iCs/>
        </w:rPr>
        <w:t>gF</w:t>
      </w:r>
      <w:r w:rsidRPr="00856D02">
        <w:rPr>
          <w:bCs/>
        </w:rPr>
        <w:t xml:space="preserve"> and working memory</w:t>
      </w:r>
      <w:r w:rsidR="006679DF">
        <w:rPr>
          <w:bCs/>
        </w:rPr>
        <w:t xml:space="preserve"> </w:t>
      </w:r>
      <w:r w:rsidRPr="00856D02">
        <w:rPr>
          <w:bCs/>
        </w:rPr>
        <w:t>were positively correlated, as shown in previous research (Conway et al, 20</w:t>
      </w:r>
      <w:r w:rsidR="00EB3757">
        <w:rPr>
          <w:bCs/>
        </w:rPr>
        <w:t>0</w:t>
      </w:r>
      <w:r w:rsidRPr="00856D02">
        <w:rPr>
          <w:bCs/>
        </w:rPr>
        <w:t xml:space="preserve">2; Shelton et al, 2010). The second correlation analyzed was the typing test </w:t>
      </w:r>
      <w:r w:rsidR="00860F24">
        <w:rPr>
          <w:bCs/>
        </w:rPr>
        <w:t xml:space="preserve">score </w:t>
      </w:r>
      <w:r w:rsidRPr="00856D02">
        <w:rPr>
          <w:bCs/>
        </w:rPr>
        <w:t>and the APM</w:t>
      </w:r>
      <w:r w:rsidR="00860F24">
        <w:rPr>
          <w:bCs/>
        </w:rPr>
        <w:t xml:space="preserve"> score</w:t>
      </w:r>
      <w:r w:rsidRPr="00856D02">
        <w:rPr>
          <w:bCs/>
        </w:rPr>
        <w:t xml:space="preserve">, and the correlation was not significant, </w:t>
      </w:r>
      <w:r w:rsidRPr="00856D02">
        <w:rPr>
          <w:bCs/>
          <w:i/>
          <w:iCs/>
        </w:rPr>
        <w:t>r</w:t>
      </w:r>
      <w:r w:rsidRPr="00856D02">
        <w:rPr>
          <w:bCs/>
        </w:rPr>
        <w:t xml:space="preserve"> = .</w:t>
      </w:r>
      <w:ins w:id="251" w:author="Wikowsky, Addie J" w:date="2019-07-06T23:08:00Z">
        <w:r w:rsidR="002B6B34">
          <w:rPr>
            <w:bCs/>
          </w:rPr>
          <w:t>19</w:t>
        </w:r>
      </w:ins>
      <w:r w:rsidRPr="00856D02">
        <w:rPr>
          <w:bCs/>
        </w:rPr>
        <w:t>, 95% CI [-.</w:t>
      </w:r>
      <w:ins w:id="252" w:author="Wikowsky, Addie J" w:date="2019-07-06T23:08:00Z">
        <w:r w:rsidR="002B6B34">
          <w:rPr>
            <w:bCs/>
          </w:rPr>
          <w:t>11</w:t>
        </w:r>
      </w:ins>
      <w:r w:rsidRPr="00856D02">
        <w:rPr>
          <w:bCs/>
        </w:rPr>
        <w:t>, .</w:t>
      </w:r>
      <w:ins w:id="253" w:author="Wikowsky, Addie J" w:date="2019-07-06T23:08:00Z">
        <w:r w:rsidR="002B6B34">
          <w:rPr>
            <w:bCs/>
          </w:rPr>
          <w:t>47</w:t>
        </w:r>
      </w:ins>
      <w:r w:rsidRPr="00856D02">
        <w:rPr>
          <w:bCs/>
        </w:rPr>
        <w:t xml:space="preserve">], </w:t>
      </w:r>
      <w:r w:rsidRPr="00856D02">
        <w:rPr>
          <w:bCs/>
          <w:i/>
          <w:iCs/>
        </w:rPr>
        <w:t>p</w:t>
      </w:r>
      <w:r w:rsidRPr="00856D02">
        <w:rPr>
          <w:bCs/>
        </w:rPr>
        <w:t xml:space="preserve"> = .</w:t>
      </w:r>
      <w:ins w:id="254" w:author="Wikowsky, Addie J" w:date="2019-07-06T23:09:00Z">
        <w:r w:rsidR="002B6B34">
          <w:rPr>
            <w:bCs/>
          </w:rPr>
          <w:t xml:space="preserve">21, </w:t>
        </w:r>
        <w:r w:rsidR="002B6B34">
          <w:rPr>
            <w:bCs/>
            <w:i/>
            <w:iCs/>
          </w:rPr>
          <w:t>R</w:t>
        </w:r>
        <w:r w:rsidR="002B6B34">
          <w:rPr>
            <w:bCs/>
            <w:i/>
            <w:iCs/>
            <w:vertAlign w:val="superscript"/>
          </w:rPr>
          <w:t>2</w:t>
        </w:r>
        <w:r w:rsidR="002B6B34">
          <w:rPr>
            <w:bCs/>
            <w:i/>
            <w:iCs/>
          </w:rPr>
          <w:t xml:space="preserve"> </w:t>
        </w:r>
        <w:r w:rsidR="002B6B34">
          <w:rPr>
            <w:bCs/>
          </w:rPr>
          <w:t>= .04</w:t>
        </w:r>
      </w:ins>
      <w:ins w:id="255" w:author="Wikowsky, Addie J" w:date="2019-07-06T23:47:00Z">
        <w:r w:rsidR="007B24E1">
          <w:rPr>
            <w:bCs/>
          </w:rPr>
          <w:t xml:space="preserve"> (Figure 11)</w:t>
        </w:r>
      </w:ins>
      <w:r w:rsidRPr="00856D02">
        <w:rPr>
          <w:bCs/>
        </w:rPr>
        <w:t>. The final correlation observed was the OSPAN and the typing test</w:t>
      </w:r>
      <w:r w:rsidR="00860F24">
        <w:rPr>
          <w:bCs/>
        </w:rPr>
        <w:t xml:space="preserve"> scores</w:t>
      </w:r>
      <w:r w:rsidRPr="00856D02">
        <w:rPr>
          <w:bCs/>
        </w:rPr>
        <w:t xml:space="preserve">, and this correlation was also not significant, </w:t>
      </w:r>
      <w:r w:rsidRPr="00856D02">
        <w:rPr>
          <w:bCs/>
          <w:i/>
          <w:iCs/>
        </w:rPr>
        <w:t>r</w:t>
      </w:r>
      <w:r w:rsidRPr="00856D02">
        <w:rPr>
          <w:bCs/>
        </w:rPr>
        <w:t xml:space="preserve"> = .2</w:t>
      </w:r>
      <w:ins w:id="256" w:author="Wikowsky, Addie J" w:date="2019-07-06T23:09:00Z">
        <w:r w:rsidR="002B6B34">
          <w:rPr>
            <w:bCs/>
          </w:rPr>
          <w:t>3</w:t>
        </w:r>
      </w:ins>
      <w:r w:rsidRPr="00856D02">
        <w:rPr>
          <w:bCs/>
        </w:rPr>
        <w:t>, 95% CI [-.0</w:t>
      </w:r>
      <w:ins w:id="257" w:author="Wikowsky, Addie J" w:date="2019-07-06T23:09:00Z">
        <w:r w:rsidR="002B6B34">
          <w:rPr>
            <w:bCs/>
          </w:rPr>
          <w:t>8</w:t>
        </w:r>
      </w:ins>
      <w:r w:rsidRPr="00856D02">
        <w:rPr>
          <w:bCs/>
        </w:rPr>
        <w:t xml:space="preserve">, .50], </w:t>
      </w:r>
      <w:r w:rsidRPr="00856D02">
        <w:rPr>
          <w:bCs/>
          <w:i/>
          <w:iCs/>
        </w:rPr>
        <w:t>p</w:t>
      </w:r>
      <w:r w:rsidRPr="00856D02">
        <w:rPr>
          <w:bCs/>
        </w:rPr>
        <w:t xml:space="preserve"> = .1</w:t>
      </w:r>
      <w:ins w:id="258" w:author="Wikowsky, Addie J" w:date="2019-07-06T23:09:00Z">
        <w:r w:rsidR="002B6B34">
          <w:rPr>
            <w:bCs/>
          </w:rPr>
          <w:t xml:space="preserve">5, </w:t>
        </w:r>
        <w:r w:rsidR="002B6B34">
          <w:rPr>
            <w:bCs/>
            <w:i/>
            <w:iCs/>
          </w:rPr>
          <w:t>R</w:t>
        </w:r>
        <w:r w:rsidR="002B6B34">
          <w:rPr>
            <w:bCs/>
            <w:i/>
            <w:iCs/>
            <w:vertAlign w:val="superscript"/>
          </w:rPr>
          <w:t>2</w:t>
        </w:r>
        <w:r w:rsidR="002B6B34">
          <w:rPr>
            <w:bCs/>
            <w:i/>
            <w:iCs/>
          </w:rPr>
          <w:t xml:space="preserve"> </w:t>
        </w:r>
        <w:r w:rsidR="002B6B34">
          <w:rPr>
            <w:bCs/>
          </w:rPr>
          <w:t>= .</w:t>
        </w:r>
      </w:ins>
      <w:ins w:id="259" w:author="Wikowsky, Addie J" w:date="2019-07-06T23:10:00Z">
        <w:r w:rsidR="002B6B34">
          <w:rPr>
            <w:bCs/>
          </w:rPr>
          <w:t>05</w:t>
        </w:r>
      </w:ins>
      <w:ins w:id="260" w:author="Wikowsky, Addie J" w:date="2019-07-06T23:47:00Z">
        <w:r w:rsidR="007B24E1">
          <w:rPr>
            <w:bCs/>
          </w:rPr>
          <w:t xml:space="preserve"> (Fig</w:t>
        </w:r>
      </w:ins>
      <w:ins w:id="261" w:author="Wikowsky, Addie J" w:date="2019-07-06T23:48:00Z">
        <w:r w:rsidR="007B24E1">
          <w:rPr>
            <w:bCs/>
          </w:rPr>
          <w:t>ure 12</w:t>
        </w:r>
      </w:ins>
      <w:ins w:id="262" w:author="Wikowsky, Addie J" w:date="2019-07-06T23:47:00Z">
        <w:r w:rsidR="007B24E1">
          <w:rPr>
            <w:bCs/>
          </w:rPr>
          <w:t>)</w:t>
        </w:r>
      </w:ins>
      <w:r w:rsidRPr="00856D02">
        <w:rPr>
          <w:bCs/>
        </w:rPr>
        <w:t xml:space="preserve">. </w:t>
      </w:r>
    </w:p>
    <w:p w14:paraId="330F8B39" w14:textId="77777777" w:rsidR="006679DF" w:rsidRDefault="006679DF" w:rsidP="002B6B34">
      <w:pPr>
        <w:spacing w:line="480" w:lineRule="auto"/>
        <w:ind w:firstLine="720"/>
        <w:rPr>
          <w:bCs/>
        </w:rPr>
      </w:pPr>
    </w:p>
    <w:p w14:paraId="7CF15B6B" w14:textId="2E9243EE" w:rsidR="007B24E1" w:rsidRDefault="007B24E1" w:rsidP="00307D32">
      <w:pPr>
        <w:spacing w:line="480" w:lineRule="auto"/>
        <w:jc w:val="center"/>
        <w:rPr>
          <w:bCs/>
        </w:rPr>
      </w:pPr>
      <w:r>
        <w:rPr>
          <w:bCs/>
          <w:noProof/>
        </w:rPr>
        <w:drawing>
          <wp:inline distT="0" distB="0" distL="0" distR="0" wp14:anchorId="3C44CEF0" wp14:editId="09DD5560">
            <wp:extent cx="3149600" cy="204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SPAN&amp;AMP.jpeg"/>
                    <pic:cNvPicPr/>
                  </pic:nvPicPr>
                  <pic:blipFill>
                    <a:blip r:embed="rId26">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6EFE0C8C" w14:textId="0E33AB85" w:rsidR="007B24E1" w:rsidRDefault="007B24E1" w:rsidP="007B24E1">
      <w:pPr>
        <w:spacing w:line="480" w:lineRule="auto"/>
        <w:rPr>
          <w:bCs/>
        </w:rPr>
      </w:pPr>
      <w:r>
        <w:rPr>
          <w:bCs/>
          <w:i/>
          <w:iCs/>
        </w:rPr>
        <w:t xml:space="preserve">Figure </w:t>
      </w:r>
      <w:r w:rsidR="00EF7398">
        <w:rPr>
          <w:bCs/>
          <w:i/>
          <w:iCs/>
        </w:rPr>
        <w:t>8</w:t>
      </w:r>
      <w:r>
        <w:rPr>
          <w:bCs/>
          <w:i/>
          <w:iCs/>
        </w:rPr>
        <w:t xml:space="preserve">. </w:t>
      </w:r>
      <w:r>
        <w:rPr>
          <w:bCs/>
        </w:rPr>
        <w:t xml:space="preserve">This scatterplot demonstrates the correlation between the AOSPAN scores and the APM. </w:t>
      </w:r>
    </w:p>
    <w:p w14:paraId="0B7D51E5" w14:textId="77777777" w:rsidR="006679DF" w:rsidRDefault="006679DF" w:rsidP="007B24E1">
      <w:pPr>
        <w:spacing w:line="480" w:lineRule="auto"/>
        <w:jc w:val="center"/>
        <w:rPr>
          <w:bCs/>
        </w:rPr>
      </w:pPr>
    </w:p>
    <w:p w14:paraId="176D1840" w14:textId="2730857A" w:rsidR="007B24E1" w:rsidRDefault="007B24E1" w:rsidP="007B24E1">
      <w:pPr>
        <w:spacing w:line="480" w:lineRule="auto"/>
        <w:jc w:val="center"/>
        <w:rPr>
          <w:bCs/>
        </w:rPr>
      </w:pPr>
      <w:r>
        <w:rPr>
          <w:bCs/>
          <w:noProof/>
        </w:rPr>
        <w:lastRenderedPageBreak/>
        <w:drawing>
          <wp:inline distT="0" distB="0" distL="0" distR="0" wp14:anchorId="523321BA" wp14:editId="6C613181">
            <wp:extent cx="314960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T&amp;AMP.jpeg"/>
                    <pic:cNvPicPr/>
                  </pic:nvPicPr>
                  <pic:blipFill>
                    <a:blip r:embed="rId27">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9450ACE" w14:textId="50F2E8ED" w:rsidR="007B24E1" w:rsidRDefault="007B24E1" w:rsidP="007B24E1">
      <w:pPr>
        <w:spacing w:line="480" w:lineRule="auto"/>
        <w:rPr>
          <w:bCs/>
        </w:rPr>
      </w:pPr>
      <w:r>
        <w:rPr>
          <w:bCs/>
          <w:i/>
          <w:iCs/>
        </w:rPr>
        <w:t xml:space="preserve">Figure </w:t>
      </w:r>
      <w:r w:rsidR="00EF7398">
        <w:rPr>
          <w:bCs/>
          <w:i/>
          <w:iCs/>
        </w:rPr>
        <w:t>9</w:t>
      </w:r>
      <w:r>
        <w:rPr>
          <w:bCs/>
          <w:i/>
          <w:iCs/>
        </w:rPr>
        <w:t xml:space="preserve">. </w:t>
      </w:r>
      <w:r>
        <w:rPr>
          <w:bCs/>
        </w:rPr>
        <w:t xml:space="preserve"> This scatterplot shows the correlation between the typing test and the APM. </w:t>
      </w:r>
    </w:p>
    <w:p w14:paraId="080C44B1" w14:textId="77777777" w:rsidR="006679DF" w:rsidRDefault="006679DF" w:rsidP="007B24E1">
      <w:pPr>
        <w:spacing w:line="480" w:lineRule="auto"/>
        <w:jc w:val="center"/>
        <w:rPr>
          <w:bCs/>
        </w:rPr>
      </w:pPr>
    </w:p>
    <w:p w14:paraId="02A69294" w14:textId="403D3AF9" w:rsidR="007B24E1" w:rsidRDefault="007B24E1" w:rsidP="007B24E1">
      <w:pPr>
        <w:spacing w:line="480" w:lineRule="auto"/>
        <w:jc w:val="center"/>
        <w:rPr>
          <w:bCs/>
        </w:rPr>
      </w:pPr>
      <w:r>
        <w:rPr>
          <w:bCs/>
          <w:noProof/>
        </w:rPr>
        <w:drawing>
          <wp:inline distT="0" distB="0" distL="0" distR="0" wp14:anchorId="5B8CBDF1" wp14:editId="0F17284C">
            <wp:extent cx="3149600"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PAN&amp;TT.jpeg"/>
                    <pic:cNvPicPr/>
                  </pic:nvPicPr>
                  <pic:blipFill>
                    <a:blip r:embed="rId28">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17272EC" w14:textId="7FD18A77" w:rsidR="007B24E1" w:rsidRDefault="007B24E1" w:rsidP="007B24E1">
      <w:pPr>
        <w:spacing w:line="480" w:lineRule="auto"/>
        <w:rPr>
          <w:bCs/>
        </w:rPr>
      </w:pPr>
      <w:r>
        <w:rPr>
          <w:bCs/>
          <w:i/>
          <w:iCs/>
        </w:rPr>
        <w:t>Figure 1</w:t>
      </w:r>
      <w:r w:rsidR="00EF7398">
        <w:rPr>
          <w:bCs/>
          <w:i/>
          <w:iCs/>
        </w:rPr>
        <w:t>0</w:t>
      </w:r>
      <w:r w:rsidR="00EF7398">
        <w:rPr>
          <w:bCs/>
        </w:rPr>
        <w:t xml:space="preserve">. </w:t>
      </w:r>
      <w:r>
        <w:rPr>
          <w:bCs/>
        </w:rPr>
        <w:t xml:space="preserve">This scatterplot shows the correlation between the typing test and the AOSPAN. </w:t>
      </w:r>
    </w:p>
    <w:p w14:paraId="740D29D7" w14:textId="77777777" w:rsidR="006679DF" w:rsidRPr="007B24E1" w:rsidRDefault="006679DF" w:rsidP="007B24E1">
      <w:pPr>
        <w:spacing w:line="480" w:lineRule="auto"/>
        <w:rPr>
          <w:bCs/>
        </w:rPr>
      </w:pPr>
    </w:p>
    <w:p w14:paraId="3662BB87" w14:textId="72A599B3" w:rsidR="00856D02" w:rsidRPr="00856D02" w:rsidRDefault="00856D02" w:rsidP="002B6B34">
      <w:pPr>
        <w:spacing w:line="480" w:lineRule="auto"/>
        <w:ind w:firstLine="720"/>
      </w:pPr>
      <w:r w:rsidRPr="00856D02">
        <w:rPr>
          <w:bCs/>
        </w:rPr>
        <w:t>Since over a quarter of the sample did not perform the math portion to the recommended 85%, we performed regression models using the math score as a covariate to determine the relation (</w:t>
      </w:r>
      <w:proofErr w:type="spellStart"/>
      <w:r w:rsidRPr="00856D02">
        <w:rPr>
          <w:bCs/>
          <w:i/>
          <w:iCs/>
        </w:rPr>
        <w:t>pr</w:t>
      </w:r>
      <w:proofErr w:type="spellEnd"/>
      <w:r w:rsidRPr="00856D02">
        <w:rPr>
          <w:bCs/>
        </w:rPr>
        <w:t xml:space="preserve">) between variables controlling for math performance. </w:t>
      </w:r>
      <w:r w:rsidRPr="00856D02">
        <w:t xml:space="preserve">The first regression model was the APM predicted by the </w:t>
      </w:r>
      <w:r w:rsidR="003C21EE">
        <w:t>A</w:t>
      </w:r>
      <w:r w:rsidRPr="00856D02">
        <w:t xml:space="preserve">OSPAN’s letter recall score and math accuracy, </w:t>
      </w:r>
      <w:proofErr w:type="gramStart"/>
      <w:r w:rsidRPr="00856D02">
        <w:rPr>
          <w:i/>
        </w:rPr>
        <w:t>F</w:t>
      </w:r>
      <w:r w:rsidRPr="00856D02">
        <w:t>(</w:t>
      </w:r>
      <w:proofErr w:type="gramEnd"/>
      <w:r w:rsidRPr="00856D02">
        <w:t>2, 4</w:t>
      </w:r>
      <w:ins w:id="263" w:author="Wikowsky, Addie J" w:date="2019-07-06T23:11:00Z">
        <w:r w:rsidR="002B6B34">
          <w:t>0</w:t>
        </w:r>
      </w:ins>
      <w:r w:rsidRPr="00856D02">
        <w:t xml:space="preserve">) = </w:t>
      </w:r>
      <w:ins w:id="264" w:author="Wikowsky, Addie J" w:date="2019-07-06T23:11:00Z">
        <w:r w:rsidR="002B6B34">
          <w:t>7.99</w:t>
        </w:r>
      </w:ins>
      <w:r w:rsidRPr="00856D02">
        <w:t xml:space="preserve">, </w:t>
      </w:r>
      <w:r w:rsidRPr="00856D02">
        <w:rPr>
          <w:i/>
        </w:rPr>
        <w:t xml:space="preserve">p </w:t>
      </w:r>
      <w:r w:rsidRPr="00856D02">
        <w:rPr>
          <w:iCs/>
        </w:rPr>
        <w:t>=</w:t>
      </w:r>
      <w:r w:rsidRPr="00856D02">
        <w:t xml:space="preserve"> &lt; .001, </w:t>
      </w:r>
      <w:r w:rsidRPr="00856D02">
        <w:rPr>
          <w:i/>
        </w:rPr>
        <w:t>R</w:t>
      </w:r>
      <w:r w:rsidRPr="00856D02">
        <w:rPr>
          <w:i/>
          <w:vertAlign w:val="superscript"/>
        </w:rPr>
        <w:t>2</w:t>
      </w:r>
      <w:r w:rsidRPr="00856D02">
        <w:rPr>
          <w:vertAlign w:val="superscript"/>
        </w:rPr>
        <w:t xml:space="preserve"> </w:t>
      </w:r>
      <w:r w:rsidRPr="00856D02">
        <w:t>= .</w:t>
      </w:r>
      <w:ins w:id="265" w:author="Wikowsky, Addie J" w:date="2019-07-06T23:11:00Z">
        <w:r w:rsidR="002B6B34">
          <w:t>2</w:t>
        </w:r>
      </w:ins>
      <w:ins w:id="266" w:author="Wikowsky, Addie J" w:date="2019-07-06T23:17:00Z">
        <w:r w:rsidR="007E49AD">
          <w:t>9</w:t>
        </w:r>
      </w:ins>
      <w:r w:rsidRPr="00856D02">
        <w:t xml:space="preserve">. The partial correlation of </w:t>
      </w:r>
      <w:r w:rsidR="003C21EE">
        <w:t>A</w:t>
      </w:r>
      <w:r w:rsidRPr="00856D02">
        <w:t xml:space="preserve">OSPAN and APM was </w:t>
      </w:r>
      <w:proofErr w:type="spellStart"/>
      <w:r w:rsidRPr="00856D02">
        <w:rPr>
          <w:i/>
          <w:iCs/>
        </w:rPr>
        <w:t>pr</w:t>
      </w:r>
      <w:proofErr w:type="spellEnd"/>
      <w:r w:rsidRPr="00856D02">
        <w:t xml:space="preserve"> = .</w:t>
      </w:r>
      <w:ins w:id="267" w:author="Wikowsky, Addie J" w:date="2019-07-06T23:16:00Z">
        <w:r w:rsidR="002B6B34">
          <w:t>39</w:t>
        </w:r>
      </w:ins>
      <w:r w:rsidRPr="00856D02">
        <w:t xml:space="preserve">. The second regression model was the typing score predicted by the OSPAN’s letter recall and math accuracy, </w:t>
      </w:r>
      <w:proofErr w:type="gramStart"/>
      <w:r w:rsidRPr="00856D02">
        <w:rPr>
          <w:i/>
          <w:iCs/>
        </w:rPr>
        <w:t>F</w:t>
      </w:r>
      <w:r w:rsidRPr="00856D02">
        <w:t>(</w:t>
      </w:r>
      <w:proofErr w:type="gramEnd"/>
      <w:r w:rsidRPr="00856D02">
        <w:t xml:space="preserve">2, 38) = 1.31, </w:t>
      </w:r>
      <w:r w:rsidRPr="00856D02">
        <w:rPr>
          <w:i/>
          <w:iCs/>
        </w:rPr>
        <w:t>p</w:t>
      </w:r>
      <w:r w:rsidRPr="00856D02">
        <w:t xml:space="preserve"> = .2</w:t>
      </w:r>
      <w:ins w:id="268" w:author="Wikowsky, Addie J" w:date="2019-07-06T23:16:00Z">
        <w:r w:rsidR="002B6B34">
          <w:t>7</w:t>
        </w:r>
      </w:ins>
      <w:r w:rsidRPr="00856D02">
        <w:t xml:space="preserve">, </w:t>
      </w:r>
      <w:r w:rsidRPr="00856D02">
        <w:rPr>
          <w:i/>
        </w:rPr>
        <w:t>R</w:t>
      </w:r>
      <w:r w:rsidRPr="00856D02">
        <w:rPr>
          <w:i/>
          <w:vertAlign w:val="superscript"/>
        </w:rPr>
        <w:t>2</w:t>
      </w:r>
      <w:r w:rsidRPr="00856D02">
        <w:t xml:space="preserve"> = .0</w:t>
      </w:r>
      <w:ins w:id="269" w:author="Wikowsky, Addie J" w:date="2019-07-06T23:17:00Z">
        <w:r w:rsidR="007E49AD">
          <w:t>7</w:t>
        </w:r>
      </w:ins>
      <w:r w:rsidRPr="00856D02">
        <w:t xml:space="preserve">. The partial correlation of the typing test and </w:t>
      </w:r>
      <w:r w:rsidR="003C21EE">
        <w:lastRenderedPageBreak/>
        <w:t>A</w:t>
      </w:r>
      <w:r w:rsidRPr="00856D02">
        <w:t xml:space="preserve">OSPAN letter recall and math accuracy was </w:t>
      </w:r>
      <w:proofErr w:type="spellStart"/>
      <w:r w:rsidRPr="00856D02">
        <w:rPr>
          <w:i/>
          <w:iCs/>
        </w:rPr>
        <w:t>pr</w:t>
      </w:r>
      <w:proofErr w:type="spellEnd"/>
      <w:r w:rsidRPr="00856D02">
        <w:t xml:space="preserve"> = .1</w:t>
      </w:r>
      <w:ins w:id="270" w:author="Wikowsky, Addie J" w:date="2019-07-06T23:17:00Z">
        <w:r w:rsidR="007E49AD">
          <w:t>5</w:t>
        </w:r>
      </w:ins>
      <w:r w:rsidRPr="00856D02">
        <w:t xml:space="preserve">. Since the APM scales did not depend on math accuracy, no regression was necessary to determine a partial relationship between APM and the typing test. </w:t>
      </w:r>
    </w:p>
    <w:p w14:paraId="04C0FFC4" w14:textId="716ADE90" w:rsidR="00856D02" w:rsidRPr="00856D02" w:rsidRDefault="00860F24" w:rsidP="00D30470">
      <w:pPr>
        <w:spacing w:line="480" w:lineRule="auto"/>
        <w:ind w:firstLine="720"/>
        <w:rPr>
          <w:b/>
          <w:bCs/>
        </w:rPr>
      </w:pPr>
      <w:r>
        <w:rPr>
          <w:bCs/>
        </w:rPr>
        <w:t>The</w:t>
      </w:r>
      <w:r w:rsidRPr="00856D02">
        <w:rPr>
          <w:bCs/>
        </w:rPr>
        <w:t xml:space="preserve"> </w:t>
      </w:r>
      <w:r w:rsidR="00856D02" w:rsidRPr="00856D02">
        <w:rPr>
          <w:bCs/>
        </w:rPr>
        <w:t xml:space="preserve">original power analysis was based on an </w:t>
      </w:r>
      <w:r w:rsidR="00856D02" w:rsidRPr="00856D02">
        <w:rPr>
          <w:bCs/>
          <w:i/>
          <w:iCs/>
        </w:rPr>
        <w:t>a priori</w:t>
      </w:r>
      <w:r w:rsidR="00856D02" w:rsidRPr="00856D02">
        <w:rPr>
          <w:bCs/>
        </w:rPr>
        <w:t xml:space="preserve"> correlation with two tails. We hoped for an effect size of </w:t>
      </w:r>
      <w:r w:rsidR="00856D02" w:rsidRPr="00856D02">
        <w:rPr>
          <w:bCs/>
          <w:i/>
          <w:iCs/>
        </w:rPr>
        <w:t>r</w:t>
      </w:r>
      <w:r w:rsidR="00856D02" w:rsidRPr="00856D02">
        <w:rPr>
          <w:bCs/>
        </w:rPr>
        <w:t xml:space="preserve"> ~ </w:t>
      </w:r>
      <w:r w:rsidR="00856D02" w:rsidRPr="00856D02">
        <w:rPr>
          <w:bCs/>
          <w:i/>
          <w:iCs/>
        </w:rPr>
        <w:t>.</w:t>
      </w:r>
      <w:r w:rsidR="00856D02" w:rsidRPr="00856D02">
        <w:rPr>
          <w:bCs/>
        </w:rPr>
        <w:t>30 (</w:t>
      </w:r>
      <w:r w:rsidR="00856D02" w:rsidRPr="00856D02">
        <w:rPr>
          <w:bCs/>
          <w:i/>
          <w:iCs/>
        </w:rPr>
        <w:t>r</w:t>
      </w:r>
      <w:r w:rsidR="00856D02" w:rsidRPr="00856D02">
        <w:rPr>
          <w:bCs/>
          <w:i/>
          <w:iCs/>
          <w:vertAlign w:val="superscript"/>
        </w:rPr>
        <w:t xml:space="preserve">2 </w:t>
      </w:r>
      <w:r w:rsidR="00856D02" w:rsidRPr="00856D02">
        <w:rPr>
          <w:bCs/>
        </w:rPr>
        <w:t>= .09), at 80% power, and alpha = .05. Using G*Power</w:t>
      </w:r>
      <w:ins w:id="271" w:author="Wikowsky, Addie J" w:date="2019-07-07T14:25:00Z">
        <w:r w:rsidR="00DE3C8D">
          <w:rPr>
            <w:bCs/>
          </w:rPr>
          <w:t xml:space="preserve"> (Faul, et al., 2007)</w:t>
        </w:r>
      </w:ins>
      <w:r w:rsidR="00856D02" w:rsidRPr="00856D02">
        <w:rPr>
          <w:bCs/>
        </w:rPr>
        <w:t xml:space="preserve">, this analysis yielded a sample size of 82 participants. However, when a power analysis was examined </w:t>
      </w:r>
      <w:proofErr w:type="gramStart"/>
      <w:r w:rsidR="00856D02" w:rsidRPr="00856D02">
        <w:rPr>
          <w:bCs/>
          <w:i/>
          <w:iCs/>
        </w:rPr>
        <w:t>a posteriori</w:t>
      </w:r>
      <w:proofErr w:type="gramEnd"/>
      <w:r w:rsidR="00856D02" w:rsidRPr="00856D02">
        <w:rPr>
          <w:bCs/>
        </w:rPr>
        <w:t>, controlling for our average correlations for the typing test and the APM (</w:t>
      </w:r>
      <w:r w:rsidR="00856D02" w:rsidRPr="00856D02">
        <w:rPr>
          <w:bCs/>
          <w:i/>
          <w:iCs/>
        </w:rPr>
        <w:t>r</w:t>
      </w:r>
      <w:r w:rsidR="00856D02" w:rsidRPr="00856D02">
        <w:rPr>
          <w:bCs/>
        </w:rPr>
        <w:t xml:space="preserve"> = .</w:t>
      </w:r>
      <w:ins w:id="272" w:author="Wikowsky, Addie J" w:date="2019-07-06T23:19:00Z">
        <w:r w:rsidR="007E49AD">
          <w:rPr>
            <w:bCs/>
          </w:rPr>
          <w:t>19</w:t>
        </w:r>
      </w:ins>
      <w:r w:rsidR="00856D02" w:rsidRPr="00856D02">
        <w:rPr>
          <w:bCs/>
        </w:rPr>
        <w:t>) and the OSPAN and typing test (</w:t>
      </w:r>
      <w:r w:rsidR="00856D02" w:rsidRPr="00856D02">
        <w:rPr>
          <w:bCs/>
          <w:i/>
          <w:iCs/>
        </w:rPr>
        <w:t xml:space="preserve">r </w:t>
      </w:r>
      <w:r w:rsidR="00856D02" w:rsidRPr="00856D02">
        <w:rPr>
          <w:bCs/>
        </w:rPr>
        <w:t>= .2</w:t>
      </w:r>
      <w:ins w:id="273" w:author="Wikowsky, Addie J" w:date="2019-07-06T23:19:00Z">
        <w:r w:rsidR="007E49AD">
          <w:rPr>
            <w:bCs/>
          </w:rPr>
          <w:t>3</w:t>
        </w:r>
      </w:ins>
      <w:r w:rsidR="00856D02" w:rsidRPr="00856D02">
        <w:rPr>
          <w:bCs/>
        </w:rPr>
        <w:t xml:space="preserve">), </w:t>
      </w:r>
      <w:r>
        <w:rPr>
          <w:bCs/>
        </w:rPr>
        <w:t>approximately</w:t>
      </w:r>
      <w:r w:rsidR="00856D02" w:rsidRPr="00856D02">
        <w:rPr>
          <w:bCs/>
        </w:rPr>
        <w:t xml:space="preserve"> 1</w:t>
      </w:r>
      <w:ins w:id="274" w:author="Wikowsky, Addie J" w:date="2019-07-06T23:19:00Z">
        <w:r w:rsidR="007E49AD">
          <w:rPr>
            <w:bCs/>
          </w:rPr>
          <w:t>45</w:t>
        </w:r>
      </w:ins>
      <w:r w:rsidR="00856D02" w:rsidRPr="00856D02">
        <w:rPr>
          <w:bCs/>
        </w:rPr>
        <w:t xml:space="preserve"> participants </w:t>
      </w:r>
      <w:r>
        <w:rPr>
          <w:bCs/>
        </w:rPr>
        <w:t xml:space="preserve">were needed </w:t>
      </w:r>
      <w:r w:rsidR="00856D02" w:rsidRPr="00856D02">
        <w:rPr>
          <w:bCs/>
        </w:rPr>
        <w:t>to detect a significant relationship between these correlations at alpha &lt; .05.</w:t>
      </w:r>
    </w:p>
    <w:p w14:paraId="5F0F867B" w14:textId="77777777" w:rsidR="00B11007" w:rsidRDefault="00B11007">
      <w:pPr>
        <w:rPr>
          <w:b/>
          <w:bCs/>
        </w:rPr>
      </w:pPr>
      <w:r>
        <w:rPr>
          <w:b/>
          <w:bCs/>
        </w:rPr>
        <w:br w:type="page"/>
      </w:r>
    </w:p>
    <w:p w14:paraId="7B20ADE2" w14:textId="700228A9" w:rsidR="00856D02" w:rsidRDefault="00AE6870" w:rsidP="00AE6870">
      <w:pPr>
        <w:spacing w:line="480" w:lineRule="auto"/>
        <w:jc w:val="center"/>
        <w:rPr>
          <w:b/>
          <w:bCs/>
        </w:rPr>
      </w:pPr>
      <w:r>
        <w:rPr>
          <w:b/>
          <w:bCs/>
        </w:rPr>
        <w:lastRenderedPageBreak/>
        <w:t>DISCUSSION</w:t>
      </w:r>
    </w:p>
    <w:p w14:paraId="1DDEDB99" w14:textId="099B4E55" w:rsidR="008B7900" w:rsidRDefault="008B7900" w:rsidP="00AE6870">
      <w:pPr>
        <w:spacing w:line="480" w:lineRule="auto"/>
        <w:jc w:val="center"/>
        <w:rPr>
          <w:b/>
          <w:bCs/>
        </w:rPr>
      </w:pPr>
    </w:p>
    <w:p w14:paraId="2618CCE0" w14:textId="77777777" w:rsidR="008B7900" w:rsidRPr="00856D02" w:rsidRDefault="008B7900" w:rsidP="00AE6870">
      <w:pPr>
        <w:spacing w:line="480" w:lineRule="auto"/>
        <w:jc w:val="center"/>
        <w:rPr>
          <w:b/>
          <w:bCs/>
        </w:rPr>
      </w:pPr>
    </w:p>
    <w:p w14:paraId="2FBBB356" w14:textId="4FC6273F" w:rsidR="00856D02" w:rsidRPr="00856D02" w:rsidRDefault="00856D02" w:rsidP="00D30470">
      <w:pPr>
        <w:spacing w:line="480" w:lineRule="auto"/>
        <w:ind w:firstLine="720"/>
      </w:pPr>
      <w:r w:rsidRPr="00856D02">
        <w:rPr>
          <w:b/>
        </w:rPr>
        <w:tab/>
      </w:r>
      <w:r w:rsidRPr="00856D02">
        <w:t xml:space="preserve">Expertise and working memory studies have been performed focusing on various psychological research topics. Very few studies, however, include </w:t>
      </w:r>
      <w:r w:rsidR="00EF7398">
        <w:rPr>
          <w:i/>
          <w:iCs/>
        </w:rPr>
        <w:t>gF</w:t>
      </w:r>
      <w:r w:rsidRPr="00856D02">
        <w:t xml:space="preserve"> and its relationship to expertise. This </w:t>
      </w:r>
      <w:ins w:id="275" w:author="Wikowsky, Addie J" w:date="2019-07-07T21:43:00Z">
        <w:r w:rsidR="00F62DE7">
          <w:t>study</w:t>
        </w:r>
        <w:r w:rsidR="00F62DE7" w:rsidRPr="00856D02">
          <w:t xml:space="preserve"> </w:t>
        </w:r>
      </w:ins>
      <w:r w:rsidRPr="00856D02">
        <w:t xml:space="preserve">was designed to compare expertise and working memory again, and then see how expertise and fluid intelligence are related. The original hypothesis was that those who have a higher expertise in foreign language or in the typing task will have a higher working memory AOSPAN scores and higher fluid intelligence APM scores. </w:t>
      </w:r>
      <w:del w:id="276" w:author="Wikowsky, Addie J" w:date="2019-07-07T21:44:00Z">
        <w:r w:rsidRPr="00856D02" w:rsidDel="00F62DE7">
          <w:delText xml:space="preserve">Instead for global expertise, we used the typing scores to correlate with AOSPAN, and APM to examine this hypothesis. Performance on the AOSPAN task in the math sections was further used as a covariate to account for participant differences in this portion of the AOSPAN task. </w:delText>
        </w:r>
      </w:del>
    </w:p>
    <w:p w14:paraId="4EDBA403" w14:textId="59B4EEDC" w:rsidR="00856D02" w:rsidRDefault="00856D02" w:rsidP="00D30470">
      <w:pPr>
        <w:spacing w:line="480" w:lineRule="auto"/>
        <w:ind w:firstLine="720"/>
        <w:rPr>
          <w:ins w:id="277" w:author="Wikowsky, Addie J" w:date="2019-07-07T21:44:00Z"/>
          <w:bCs/>
        </w:rPr>
      </w:pPr>
      <w:r w:rsidRPr="00856D02">
        <w:tab/>
        <w:t xml:space="preserve">First, we replicated the correlation between working memory and fluid intelligence showing </w:t>
      </w:r>
      <w:commentRangeStart w:id="278"/>
      <w:commentRangeStart w:id="279"/>
      <w:r w:rsidRPr="00856D02">
        <w:rPr>
          <w:i/>
          <w:iCs/>
        </w:rPr>
        <w:t xml:space="preserve">r = </w:t>
      </w:r>
      <w:r w:rsidRPr="007E49AD">
        <w:t>.</w:t>
      </w:r>
      <w:proofErr w:type="gramStart"/>
      <w:r w:rsidRPr="007E49AD">
        <w:t>5</w:t>
      </w:r>
      <w:ins w:id="280" w:author="Wikowsky, Addie J" w:date="2019-07-06T23:21:00Z">
        <w:r w:rsidR="007E49AD" w:rsidRPr="007E49AD">
          <w:t>0</w:t>
        </w:r>
      </w:ins>
      <w:ins w:id="281" w:author="Wikowsky, Addie J" w:date="2019-07-07T21:53:00Z">
        <w:r w:rsidR="00EF7398">
          <w:t>,</w:t>
        </w:r>
      </w:ins>
      <w:r w:rsidRPr="00856D02">
        <w:rPr>
          <w:i/>
          <w:iCs/>
        </w:rPr>
        <w:t xml:space="preserve"> </w:t>
      </w:r>
      <w:r w:rsidRPr="00856D02">
        <w:t xml:space="preserve"> </w:t>
      </w:r>
      <w:proofErr w:type="spellStart"/>
      <w:r w:rsidRPr="00856D02">
        <w:rPr>
          <w:i/>
          <w:iCs/>
        </w:rPr>
        <w:t>pr</w:t>
      </w:r>
      <w:proofErr w:type="spellEnd"/>
      <w:proofErr w:type="gramEnd"/>
      <w:r w:rsidRPr="00856D02">
        <w:t xml:space="preserve"> = .3</w:t>
      </w:r>
      <w:ins w:id="282" w:author="Wikowsky, Addie J" w:date="2019-07-06T23:22:00Z">
        <w:r w:rsidR="007E49AD">
          <w:t>9</w:t>
        </w:r>
      </w:ins>
      <w:r w:rsidRPr="00856D02">
        <w:t xml:space="preserve"> </w:t>
      </w:r>
      <w:commentRangeEnd w:id="278"/>
      <w:r w:rsidR="00860F24">
        <w:rPr>
          <w:rStyle w:val="CommentReference"/>
        </w:rPr>
        <w:commentReference w:id="278"/>
      </w:r>
      <w:commentRangeEnd w:id="279"/>
      <w:r w:rsidR="00EF7398">
        <w:rPr>
          <w:rStyle w:val="CommentReference"/>
        </w:rPr>
        <w:commentReference w:id="279"/>
      </w:r>
      <w:r w:rsidRPr="00856D02">
        <w:t>controlling for math scores.</w:t>
      </w:r>
      <w:ins w:id="284" w:author="Wikowsky, Addie J" w:date="2019-07-07T21:55:00Z">
        <w:r w:rsidR="00EF7398">
          <w:t xml:space="preserve"> This </w:t>
        </w:r>
      </w:ins>
      <w:ins w:id="285" w:author="Wikowsky, Addie J" w:date="2019-07-07T21:56:00Z">
        <w:r w:rsidR="00EF7398">
          <w:t>demonstrates</w:t>
        </w:r>
      </w:ins>
      <w:ins w:id="286" w:author="Wikowsky, Addie J" w:date="2019-07-07T21:55:00Z">
        <w:r w:rsidR="00EF7398">
          <w:t xml:space="preserve"> that the relationship is positi</w:t>
        </w:r>
      </w:ins>
      <w:ins w:id="287" w:author="Wikowsky, Addie J" w:date="2019-07-07T21:56:00Z">
        <w:r w:rsidR="00EF7398">
          <w:t>ve and strong, while controlling for math accuracy.</w:t>
        </w:r>
      </w:ins>
      <w:r w:rsidRPr="00856D02">
        <w:t xml:space="preserve"> Next, we extended these correlations to expertise. </w:t>
      </w:r>
      <w:r w:rsidRPr="00856D02">
        <w:rPr>
          <w:bCs/>
        </w:rPr>
        <w:t xml:space="preserve">The correlation for the APM and typing test was </w:t>
      </w:r>
      <w:r w:rsidRPr="00856D02">
        <w:rPr>
          <w:bCs/>
          <w:i/>
          <w:iCs/>
        </w:rPr>
        <w:t>r</w:t>
      </w:r>
      <w:r w:rsidRPr="00856D02">
        <w:rPr>
          <w:bCs/>
        </w:rPr>
        <w:t xml:space="preserve"> = .</w:t>
      </w:r>
      <w:ins w:id="288" w:author="Wikowsky, Addie J" w:date="2019-07-06T23:22:00Z">
        <w:r w:rsidR="007E49AD">
          <w:rPr>
            <w:bCs/>
          </w:rPr>
          <w:t>19</w:t>
        </w:r>
      </w:ins>
      <w:r w:rsidRPr="00856D02">
        <w:rPr>
          <w:bCs/>
        </w:rPr>
        <w:t xml:space="preserve">, and the correlation for the AOSPAN and the typing test was </w:t>
      </w:r>
      <w:r w:rsidRPr="00856D02">
        <w:rPr>
          <w:bCs/>
          <w:i/>
          <w:iCs/>
        </w:rPr>
        <w:t>r</w:t>
      </w:r>
      <w:r w:rsidRPr="00856D02">
        <w:rPr>
          <w:bCs/>
        </w:rPr>
        <w:t xml:space="preserve"> = .2</w:t>
      </w:r>
      <w:ins w:id="289" w:author="Wikowsky, Addie J" w:date="2019-07-06T23:22:00Z">
        <w:r w:rsidR="007E49AD">
          <w:rPr>
            <w:bCs/>
          </w:rPr>
          <w:t>3</w:t>
        </w:r>
      </w:ins>
      <w:r w:rsidRPr="00856D02">
        <w:rPr>
          <w:bCs/>
        </w:rPr>
        <w:t xml:space="preserve">, with a of </w:t>
      </w:r>
      <w:proofErr w:type="spellStart"/>
      <w:r w:rsidRPr="00856D02">
        <w:rPr>
          <w:bCs/>
          <w:i/>
          <w:iCs/>
        </w:rPr>
        <w:t>pr</w:t>
      </w:r>
      <w:proofErr w:type="spellEnd"/>
      <w:r w:rsidRPr="00856D02">
        <w:rPr>
          <w:bCs/>
          <w:i/>
          <w:iCs/>
        </w:rPr>
        <w:t xml:space="preserve"> =.</w:t>
      </w:r>
      <w:r w:rsidR="00997D39">
        <w:rPr>
          <w:bCs/>
        </w:rPr>
        <w:t>1</w:t>
      </w:r>
      <w:ins w:id="290" w:author="Wikowsky, Addie J" w:date="2019-07-06T23:23:00Z">
        <w:r w:rsidR="007E49AD">
          <w:rPr>
            <w:bCs/>
          </w:rPr>
          <w:t>5</w:t>
        </w:r>
      </w:ins>
      <w:r w:rsidRPr="00856D02">
        <w:rPr>
          <w:bCs/>
          <w:i/>
          <w:iCs/>
        </w:rPr>
        <w:t>.</w:t>
      </w:r>
      <w:r w:rsidRPr="00856D02">
        <w:rPr>
          <w:bCs/>
        </w:rPr>
        <w:t xml:space="preserve"> These results do not indicate support for our hypothesis that expertise and working memory or fluid intelligence are significantly related; however, the limitation of small sample size should be considered. Our sample size was not as large as it needed to be to have </w:t>
      </w:r>
      <w:r w:rsidR="00860F24">
        <w:rPr>
          <w:bCs/>
        </w:rPr>
        <w:t>sufficient</w:t>
      </w:r>
      <w:r w:rsidR="00860F24" w:rsidRPr="00856D02">
        <w:rPr>
          <w:bCs/>
        </w:rPr>
        <w:t xml:space="preserve"> </w:t>
      </w:r>
      <w:r w:rsidRPr="00856D02">
        <w:rPr>
          <w:bCs/>
        </w:rPr>
        <w:t xml:space="preserve">of usable data for all parts of the experiment. For example, </w:t>
      </w:r>
      <w:r w:rsidR="00860F24">
        <w:rPr>
          <w:bCs/>
        </w:rPr>
        <w:t>only</w:t>
      </w:r>
      <w:r w:rsidRPr="00856D02">
        <w:rPr>
          <w:bCs/>
        </w:rPr>
        <w:t xml:space="preserve"> six participants </w:t>
      </w:r>
      <w:r w:rsidR="00860F24">
        <w:rPr>
          <w:bCs/>
        </w:rPr>
        <w:t>completed</w:t>
      </w:r>
      <w:r w:rsidR="00860F24" w:rsidRPr="00856D02">
        <w:rPr>
          <w:bCs/>
        </w:rPr>
        <w:t xml:space="preserve"> </w:t>
      </w:r>
      <w:r w:rsidRPr="00856D02">
        <w:rPr>
          <w:bCs/>
        </w:rPr>
        <w:t xml:space="preserve">the foreign language as an expertise part of our study, mostly scoring into the introductory course for their language. More variability and scores would be necessary to fully examine this variable. </w:t>
      </w:r>
    </w:p>
    <w:p w14:paraId="5B2FE2A7" w14:textId="74B12C2D" w:rsidR="00856D02" w:rsidRDefault="00F62DE7" w:rsidP="00F62DE7">
      <w:pPr>
        <w:spacing w:line="480" w:lineRule="auto"/>
        <w:ind w:firstLine="720"/>
        <w:rPr>
          <w:bCs/>
        </w:rPr>
      </w:pPr>
      <w:ins w:id="291" w:author="Wikowsky, Addie J" w:date="2019-07-07T21:44:00Z">
        <w:r>
          <w:rPr>
            <w:bCs/>
          </w:rPr>
          <w:t xml:space="preserve">An additional reason for these low correlations between the </w:t>
        </w:r>
      </w:ins>
      <w:ins w:id="292" w:author="Wikowsky, Addie J" w:date="2019-07-07T21:45:00Z">
        <w:r>
          <w:rPr>
            <w:bCs/>
          </w:rPr>
          <w:t xml:space="preserve">APM, AOSPAN, and tying as </w:t>
        </w:r>
        <w:proofErr w:type="gramStart"/>
        <w:r>
          <w:rPr>
            <w:bCs/>
          </w:rPr>
          <w:t>a an</w:t>
        </w:r>
        <w:proofErr w:type="gramEnd"/>
        <w:r>
          <w:rPr>
            <w:bCs/>
          </w:rPr>
          <w:t xml:space="preserve"> expertise, could be because typing does not demonstrate having an abundance of knowledge, </w:t>
        </w:r>
      </w:ins>
      <w:ins w:id="293" w:author="Wikowsky, Addie J" w:date="2019-07-07T21:46:00Z">
        <w:r>
          <w:rPr>
            <w:bCs/>
          </w:rPr>
          <w:t xml:space="preserve">but does apply to using a skill. If a different form of expertise could be used instead </w:t>
        </w:r>
        <w:r>
          <w:rPr>
            <w:bCs/>
          </w:rPr>
          <w:lastRenderedPageBreak/>
          <w:t>of typing, such as previous literature suggests</w:t>
        </w:r>
      </w:ins>
      <w:ins w:id="294" w:author="Wikowsky, Addie J" w:date="2019-07-07T21:47:00Z">
        <w:r>
          <w:rPr>
            <w:bCs/>
          </w:rPr>
          <w:t xml:space="preserve"> using </w:t>
        </w:r>
      </w:ins>
      <w:ins w:id="295" w:author="Wikowsky, Addie J" w:date="2019-07-07T21:46:00Z">
        <w:r>
          <w:rPr>
            <w:bCs/>
          </w:rPr>
          <w:t xml:space="preserve">chess or physics, </w:t>
        </w:r>
      </w:ins>
      <w:proofErr w:type="gramStart"/>
      <w:ins w:id="296" w:author="Wikowsky, Addie J" w:date="2019-07-07T21:47:00Z">
        <w:r>
          <w:rPr>
            <w:bCs/>
          </w:rPr>
          <w:t>this correlations</w:t>
        </w:r>
        <w:proofErr w:type="gramEnd"/>
        <w:r>
          <w:rPr>
            <w:bCs/>
          </w:rPr>
          <w:t xml:space="preserve"> could have been stronger or significant. </w:t>
        </w:r>
      </w:ins>
      <w:r w:rsidR="00856D02" w:rsidRPr="00856D02">
        <w:rPr>
          <w:bCs/>
        </w:rPr>
        <w:t xml:space="preserve">Future directions of the study </w:t>
      </w:r>
      <w:commentRangeStart w:id="297"/>
      <w:r w:rsidR="00856D02" w:rsidRPr="00856D02">
        <w:rPr>
          <w:bCs/>
        </w:rPr>
        <w:t xml:space="preserve">would be </w:t>
      </w:r>
      <w:commentRangeEnd w:id="297"/>
      <w:r w:rsidR="00860F24">
        <w:rPr>
          <w:rStyle w:val="CommentReference"/>
        </w:rPr>
        <w:commentReference w:id="297"/>
      </w:r>
      <w:r w:rsidR="00856D02" w:rsidRPr="00856D02">
        <w:rPr>
          <w:bCs/>
        </w:rPr>
        <w:t xml:space="preserve">to replicate this experiment again with a larger sample size, </w:t>
      </w:r>
      <w:ins w:id="298" w:author="Wikowsky, Addie J" w:date="2019-07-07T21:48:00Z">
        <w:r>
          <w:rPr>
            <w:bCs/>
          </w:rPr>
          <w:t>a different</w:t>
        </w:r>
      </w:ins>
      <w:r w:rsidR="00856D02" w:rsidRPr="00856D02">
        <w:rPr>
          <w:bCs/>
        </w:rPr>
        <w:t xml:space="preserve"> form of expertise</w:t>
      </w:r>
      <w:ins w:id="299" w:author="Wikowsky, Addie J" w:date="2019-07-07T21:48:00Z">
        <w:r>
          <w:rPr>
            <w:bCs/>
          </w:rPr>
          <w:t xml:space="preserve"> (secondary language, chess, or physics)</w:t>
        </w:r>
      </w:ins>
      <w:r w:rsidR="00856D02" w:rsidRPr="00856D02">
        <w:rPr>
          <w:bCs/>
        </w:rPr>
        <w:t xml:space="preserve"> and examine the results. The original </w:t>
      </w:r>
      <w:ins w:id="300" w:author="Wikowsky, Addie J" w:date="2019-07-07T21:49:00Z">
        <w:r>
          <w:rPr>
            <w:bCs/>
          </w:rPr>
          <w:t>correlations in this study</w:t>
        </w:r>
        <w:r w:rsidRPr="00856D02">
          <w:rPr>
            <w:bCs/>
          </w:rPr>
          <w:t xml:space="preserve"> </w:t>
        </w:r>
      </w:ins>
      <w:r w:rsidR="00856D02" w:rsidRPr="00856D02">
        <w:rPr>
          <w:bCs/>
        </w:rPr>
        <w:t xml:space="preserve">showed a </w:t>
      </w:r>
      <w:ins w:id="301" w:author="Wikowsky, Addie J" w:date="2019-07-07T21:49:00Z">
        <w:r>
          <w:rPr>
            <w:bCs/>
          </w:rPr>
          <w:t>relationship</w:t>
        </w:r>
        <w:r w:rsidRPr="00856D02">
          <w:rPr>
            <w:bCs/>
          </w:rPr>
          <w:t xml:space="preserve"> </w:t>
        </w:r>
      </w:ins>
      <w:r w:rsidR="00856D02" w:rsidRPr="00856D02">
        <w:rPr>
          <w:bCs/>
        </w:rPr>
        <w:t xml:space="preserve">between the AOSPAN and APM of </w:t>
      </w:r>
      <w:r w:rsidR="00856D02" w:rsidRPr="00856D02">
        <w:rPr>
          <w:bCs/>
          <w:i/>
          <w:iCs/>
        </w:rPr>
        <w:t xml:space="preserve">r </w:t>
      </w:r>
      <w:r w:rsidR="00856D02" w:rsidRPr="00856D02">
        <w:rPr>
          <w:bCs/>
        </w:rPr>
        <w:t>= .5</w:t>
      </w:r>
      <w:ins w:id="302" w:author="Wikowsky, Addie J" w:date="2019-07-07T21:49:00Z">
        <w:r>
          <w:rPr>
            <w:bCs/>
          </w:rPr>
          <w:t>0</w:t>
        </w:r>
      </w:ins>
      <w:r w:rsidR="00856D02" w:rsidRPr="00856D02">
        <w:rPr>
          <w:bCs/>
        </w:rPr>
        <w:t xml:space="preserve">. </w:t>
      </w:r>
      <w:ins w:id="303" w:author="Wikowsky, Addie J" w:date="2019-07-07T21:51:00Z">
        <w:r>
          <w:rPr>
            <w:bCs/>
          </w:rPr>
          <w:t>The</w:t>
        </w:r>
      </w:ins>
      <w:r w:rsidR="00856D02" w:rsidRPr="00856D02">
        <w:rPr>
          <w:bCs/>
        </w:rPr>
        <w:t xml:space="preserve"> typing test </w:t>
      </w:r>
      <w:ins w:id="304" w:author="Wikowsky, Addie J" w:date="2019-07-07T21:51:00Z">
        <w:r>
          <w:rPr>
            <w:bCs/>
          </w:rPr>
          <w:t xml:space="preserve">did not </w:t>
        </w:r>
      </w:ins>
      <w:r w:rsidR="00856D02" w:rsidRPr="00856D02">
        <w:rPr>
          <w:bCs/>
        </w:rPr>
        <w:t xml:space="preserve">correlate with these at </w:t>
      </w:r>
      <w:r w:rsidR="00856D02" w:rsidRPr="00856D02">
        <w:rPr>
          <w:bCs/>
          <w:i/>
          <w:iCs/>
        </w:rPr>
        <w:t>r</w:t>
      </w:r>
      <w:r w:rsidR="00856D02" w:rsidRPr="00856D02">
        <w:rPr>
          <w:bCs/>
        </w:rPr>
        <w:t xml:space="preserve"> = .</w:t>
      </w:r>
      <w:ins w:id="305" w:author="Wikowsky, Addie J" w:date="2019-07-07T21:50:00Z">
        <w:r>
          <w:rPr>
            <w:bCs/>
          </w:rPr>
          <w:t>19</w:t>
        </w:r>
      </w:ins>
      <w:r w:rsidR="00856D02" w:rsidRPr="00856D02">
        <w:rPr>
          <w:bCs/>
        </w:rPr>
        <w:t xml:space="preserve"> (APM) and </w:t>
      </w:r>
      <w:r w:rsidR="00856D02" w:rsidRPr="00856D02">
        <w:rPr>
          <w:bCs/>
          <w:i/>
          <w:iCs/>
        </w:rPr>
        <w:t xml:space="preserve">r </w:t>
      </w:r>
      <w:r w:rsidR="00856D02" w:rsidRPr="00856D02">
        <w:rPr>
          <w:bCs/>
        </w:rPr>
        <w:t>= .2</w:t>
      </w:r>
      <w:ins w:id="306" w:author="Wikowsky, Addie J" w:date="2019-07-07T21:50:00Z">
        <w:r>
          <w:rPr>
            <w:bCs/>
          </w:rPr>
          <w:t>3</w:t>
        </w:r>
      </w:ins>
      <w:r w:rsidR="00856D02" w:rsidRPr="00856D02">
        <w:rPr>
          <w:bCs/>
        </w:rPr>
        <w:t xml:space="preserve"> (AOSPAN). Since working memory and </w:t>
      </w:r>
      <w:r w:rsidR="00856D02" w:rsidRPr="00856D02">
        <w:rPr>
          <w:bCs/>
          <w:i/>
          <w:iCs/>
        </w:rPr>
        <w:t xml:space="preserve">gF </w:t>
      </w:r>
      <w:r w:rsidR="00856D02" w:rsidRPr="00856D02">
        <w:rPr>
          <w:bCs/>
        </w:rPr>
        <w:t xml:space="preserve">were not </w:t>
      </w:r>
      <w:commentRangeStart w:id="307"/>
      <w:commentRangeStart w:id="308"/>
      <w:r w:rsidR="00856D02" w:rsidRPr="00856D02">
        <w:rPr>
          <w:bCs/>
        </w:rPr>
        <w:t xml:space="preserve">perfectly </w:t>
      </w:r>
      <w:commentRangeEnd w:id="307"/>
      <w:r w:rsidR="00860F24">
        <w:rPr>
          <w:rStyle w:val="CommentReference"/>
        </w:rPr>
        <w:commentReference w:id="307"/>
      </w:r>
      <w:commentRangeEnd w:id="308"/>
      <w:r w:rsidR="00395A3D">
        <w:rPr>
          <w:rStyle w:val="CommentReference"/>
        </w:rPr>
        <w:commentReference w:id="308"/>
      </w:r>
      <w:r w:rsidR="00856D02" w:rsidRPr="00856D02">
        <w:rPr>
          <w:bCs/>
        </w:rPr>
        <w:t>correlated</w:t>
      </w:r>
      <w:ins w:id="309" w:author="Wikowsky, Addie J" w:date="2019-07-06T23:27:00Z">
        <w:r w:rsidR="00395A3D">
          <w:rPr>
            <w:bCs/>
          </w:rPr>
          <w:t>, although significant,</w:t>
        </w:r>
      </w:ins>
      <w:r w:rsidR="00856D02" w:rsidRPr="00856D02">
        <w:rPr>
          <w:bCs/>
        </w:rPr>
        <w:t xml:space="preserve"> it is </w:t>
      </w:r>
      <w:r w:rsidR="00997D39">
        <w:rPr>
          <w:bCs/>
        </w:rPr>
        <w:t>interesting</w:t>
      </w:r>
      <w:r w:rsidR="00997D39" w:rsidRPr="00856D02">
        <w:rPr>
          <w:bCs/>
        </w:rPr>
        <w:t xml:space="preserve"> </w:t>
      </w:r>
      <w:r w:rsidR="00856D02" w:rsidRPr="00856D02">
        <w:rPr>
          <w:bCs/>
        </w:rPr>
        <w:t xml:space="preserve">that their correlations with the typing task were almost the same, and not very strong. Perhaps using a different form of expertise that </w:t>
      </w:r>
      <w:ins w:id="310" w:author="Wikowsky, Addie J" w:date="2019-07-06T23:26:00Z">
        <w:r w:rsidR="007E49AD">
          <w:rPr>
            <w:bCs/>
          </w:rPr>
          <w:t>focuses on knowledge and application</w:t>
        </w:r>
      </w:ins>
      <w:r w:rsidR="00856D02" w:rsidRPr="00856D02">
        <w:rPr>
          <w:bCs/>
        </w:rPr>
        <w:t xml:space="preserve">, </w:t>
      </w:r>
      <w:commentRangeStart w:id="311"/>
      <w:commentRangeStart w:id="312"/>
      <w:r w:rsidR="00856D02" w:rsidRPr="00856D02">
        <w:rPr>
          <w:bCs/>
        </w:rPr>
        <w:t xml:space="preserve">instead of </w:t>
      </w:r>
      <w:ins w:id="313" w:author="Wikowsky, Addie J" w:date="2019-07-06T23:26:00Z">
        <w:r w:rsidR="007E49AD">
          <w:rPr>
            <w:bCs/>
          </w:rPr>
          <w:t xml:space="preserve">just </w:t>
        </w:r>
      </w:ins>
      <w:r w:rsidR="00856D02" w:rsidRPr="00856D02">
        <w:rPr>
          <w:bCs/>
        </w:rPr>
        <w:t>typing</w:t>
      </w:r>
      <w:commentRangeEnd w:id="311"/>
      <w:r w:rsidR="00CB3C95">
        <w:rPr>
          <w:rStyle w:val="CommentReference"/>
        </w:rPr>
        <w:commentReference w:id="311"/>
      </w:r>
      <w:commentRangeEnd w:id="312"/>
      <w:r w:rsidR="00EF7398">
        <w:rPr>
          <w:rStyle w:val="CommentReference"/>
        </w:rPr>
        <w:commentReference w:id="312"/>
      </w:r>
      <w:r w:rsidR="00856D02" w:rsidRPr="00856D02">
        <w:rPr>
          <w:bCs/>
        </w:rPr>
        <w:t xml:space="preserve">, could make a difference and make this a stronger </w:t>
      </w:r>
      <w:commentRangeStart w:id="314"/>
      <w:commentRangeStart w:id="315"/>
      <w:r w:rsidR="00856D02" w:rsidRPr="00856D02">
        <w:rPr>
          <w:bCs/>
        </w:rPr>
        <w:t>correlation</w:t>
      </w:r>
      <w:commentRangeEnd w:id="314"/>
      <w:r w:rsidR="00860F24">
        <w:rPr>
          <w:rStyle w:val="CommentReference"/>
        </w:rPr>
        <w:commentReference w:id="314"/>
      </w:r>
      <w:commentRangeEnd w:id="315"/>
      <w:r w:rsidR="00EF7398">
        <w:rPr>
          <w:rStyle w:val="CommentReference"/>
        </w:rPr>
        <w:commentReference w:id="315"/>
      </w:r>
      <w:r w:rsidR="00856D02" w:rsidRPr="00856D02">
        <w:rPr>
          <w:bCs/>
        </w:rPr>
        <w:t xml:space="preserve">. </w:t>
      </w:r>
    </w:p>
    <w:p w14:paraId="76F0F025" w14:textId="0938B28B" w:rsidR="00F93E7B" w:rsidRDefault="00F93E7B" w:rsidP="00AF2E72">
      <w:pPr>
        <w:spacing w:line="480" w:lineRule="auto"/>
        <w:rPr>
          <w:b/>
        </w:rPr>
      </w:pPr>
      <w:r>
        <w:rPr>
          <w:b/>
        </w:rPr>
        <w:t>C</w:t>
      </w:r>
      <w:r w:rsidR="00AF2E72">
        <w:rPr>
          <w:b/>
        </w:rPr>
        <w:t>onclusion</w:t>
      </w:r>
    </w:p>
    <w:p w14:paraId="06364230" w14:textId="3F0354B3" w:rsidR="00F93E7B" w:rsidRPr="00F93E7B" w:rsidRDefault="00AF2E72" w:rsidP="00AF2E72">
      <w:pPr>
        <w:spacing w:line="480" w:lineRule="auto"/>
        <w:ind w:firstLine="720"/>
        <w:rPr>
          <w:bCs/>
        </w:rPr>
      </w:pPr>
      <w:r>
        <w:rPr>
          <w:bCs/>
        </w:rPr>
        <w:tab/>
      </w:r>
      <w:r w:rsidR="00F93E7B">
        <w:rPr>
          <w:bCs/>
        </w:rPr>
        <w:tab/>
      </w:r>
      <w:r w:rsidR="00F93E7B">
        <w:rPr>
          <w:bCs/>
        </w:rPr>
        <w:tab/>
      </w:r>
      <w:r w:rsidR="00F93E7B">
        <w:rPr>
          <w:bCs/>
        </w:rPr>
        <w:tab/>
      </w:r>
      <w:del w:id="316" w:author="Wikowsky, Addie J" w:date="2019-07-06T23:28:00Z">
        <w:r w:rsidR="00F93E7B" w:rsidDel="00395A3D">
          <w:rPr>
            <w:bCs/>
          </w:rPr>
          <w:delText>All research is important and should be constantly adapted for the field of psychology</w:delText>
        </w:r>
      </w:del>
      <w:ins w:id="317" w:author="Wikowsky, Addie J" w:date="2019-07-06T23:28:00Z">
        <w:r w:rsidR="00395A3D">
          <w:rPr>
            <w:bCs/>
          </w:rPr>
          <w:t>Psychology research is always adapting to new technology and ideas</w:t>
        </w:r>
      </w:ins>
      <w:r w:rsidR="00F93E7B">
        <w:rPr>
          <w:bCs/>
        </w:rPr>
        <w:t xml:space="preserve">. </w:t>
      </w:r>
      <w:ins w:id="318" w:author="Wikowsky, Addie J" w:date="2019-07-06T23:27:00Z">
        <w:r w:rsidR="00395A3D">
          <w:rPr>
            <w:bCs/>
          </w:rPr>
          <w:t>Ou</w:t>
        </w:r>
      </w:ins>
      <w:ins w:id="319" w:author="Wikowsky, Addie J" w:date="2019-07-06T23:28:00Z">
        <w:r w:rsidR="00395A3D">
          <w:rPr>
            <w:bCs/>
          </w:rPr>
          <w:t>r</w:t>
        </w:r>
      </w:ins>
      <w:ins w:id="320" w:author="Wikowsky, Addie J" w:date="2019-07-06T23:27:00Z">
        <w:r w:rsidR="00395A3D">
          <w:rPr>
            <w:bCs/>
          </w:rPr>
          <w:t xml:space="preserve"> understanding of w</w:t>
        </w:r>
      </w:ins>
      <w:r w:rsidR="00F93E7B">
        <w:rPr>
          <w:bCs/>
        </w:rPr>
        <w:t xml:space="preserve">orking memory, </w:t>
      </w:r>
      <w:ins w:id="321" w:author="Wikowsky, Addie J" w:date="2019-07-06T23:28:00Z">
        <w:r w:rsidR="00395A3D">
          <w:rPr>
            <w:bCs/>
          </w:rPr>
          <w:t>fluid intelligence</w:t>
        </w:r>
      </w:ins>
      <w:r w:rsidR="00F93E7B" w:rsidRPr="00395A3D">
        <w:rPr>
          <w:bCs/>
        </w:rPr>
        <w:t>,</w:t>
      </w:r>
      <w:r w:rsidR="00F93E7B">
        <w:rPr>
          <w:bCs/>
        </w:rPr>
        <w:t xml:space="preserve"> and expertise will continue to grow in the field and adapt to what researchers find. Although our only significant finding was </w:t>
      </w:r>
      <w:ins w:id="322" w:author="Wikowsky, Addie J" w:date="2019-07-06T23:24:00Z">
        <w:r w:rsidR="007E49AD">
          <w:rPr>
            <w:bCs/>
          </w:rPr>
          <w:t xml:space="preserve">additional support that </w:t>
        </w:r>
      </w:ins>
      <w:r w:rsidR="00F93E7B">
        <w:rPr>
          <w:bCs/>
        </w:rPr>
        <w:t xml:space="preserve">working memory and </w:t>
      </w:r>
      <w:r w:rsidR="00F93E7B">
        <w:rPr>
          <w:bCs/>
          <w:i/>
          <w:iCs/>
        </w:rPr>
        <w:t>gF</w:t>
      </w:r>
      <w:r w:rsidR="00F93E7B">
        <w:rPr>
          <w:bCs/>
        </w:rPr>
        <w:t xml:space="preserve"> are positively correlated, there may be others who find this research helpful in their work. </w:t>
      </w:r>
      <w:r w:rsidR="00B11007">
        <w:rPr>
          <w:bCs/>
        </w:rPr>
        <w:t xml:space="preserve">Other researchers may find that expertise is related </w:t>
      </w:r>
      <w:r w:rsidR="008B7900">
        <w:rPr>
          <w:bCs/>
        </w:rPr>
        <w:t xml:space="preserve">to different areas of working memory; for example, in short term or long-term working memory. Whereas they may also find expertise relates to different areas of intelligence besides fluid intelligence. </w:t>
      </w:r>
    </w:p>
    <w:p w14:paraId="210918E2" w14:textId="507D3156" w:rsidR="00AE6870" w:rsidRPr="00AE6870" w:rsidRDefault="00AE6870" w:rsidP="00AE6870">
      <w:pPr>
        <w:ind w:firstLine="720"/>
      </w:pPr>
      <w:r>
        <w:rPr>
          <w:bCs/>
        </w:rPr>
        <w:tab/>
      </w:r>
      <w:r>
        <w:rPr>
          <w:bCs/>
        </w:rPr>
        <w:tab/>
      </w:r>
      <w:r>
        <w:tab/>
      </w:r>
      <w:r>
        <w:rPr>
          <w:b/>
          <w:bCs/>
        </w:rPr>
        <w:br w:type="page"/>
      </w:r>
    </w:p>
    <w:p w14:paraId="42D1FC30" w14:textId="333F5E15" w:rsidR="00856D02" w:rsidRPr="00AE6870" w:rsidRDefault="00AE6870" w:rsidP="00AE6870">
      <w:pPr>
        <w:spacing w:line="480" w:lineRule="auto"/>
        <w:jc w:val="center"/>
        <w:rPr>
          <w:b/>
          <w:bCs/>
        </w:rPr>
      </w:pPr>
      <w:r>
        <w:rPr>
          <w:b/>
          <w:bCs/>
        </w:rPr>
        <w:lastRenderedPageBreak/>
        <w:t>REFERENCES</w:t>
      </w:r>
    </w:p>
    <w:p w14:paraId="6EAF9C28" w14:textId="2287C5DB" w:rsidR="00856D02" w:rsidRPr="00856D02" w:rsidRDefault="00856D02" w:rsidP="00F93E7B">
      <w:pPr>
        <w:spacing w:line="480" w:lineRule="auto"/>
        <w:ind w:left="720" w:hanging="720"/>
      </w:pPr>
      <w:r w:rsidRPr="00856D02">
        <w:t xml:space="preserve">Amthauer, R., </w:t>
      </w:r>
      <w:proofErr w:type="spellStart"/>
      <w:r w:rsidRPr="00856D02">
        <w:t>Brocke</w:t>
      </w:r>
      <w:proofErr w:type="spellEnd"/>
      <w:r w:rsidRPr="00856D02">
        <w:t xml:space="preserve">, B., </w:t>
      </w:r>
      <w:proofErr w:type="spellStart"/>
      <w:r w:rsidRPr="00856D02">
        <w:t>Liepmann</w:t>
      </w:r>
      <w:proofErr w:type="spellEnd"/>
      <w:r w:rsidRPr="00856D02">
        <w:t xml:space="preserve">, D., &amp; </w:t>
      </w:r>
      <w:proofErr w:type="spellStart"/>
      <w:r w:rsidRPr="00856D02">
        <w:t>Beauducel</w:t>
      </w:r>
      <w:proofErr w:type="spellEnd"/>
      <w:r w:rsidRPr="00856D02">
        <w:t xml:space="preserve">, A. (2001). </w:t>
      </w:r>
      <w:proofErr w:type="spellStart"/>
      <w:r w:rsidRPr="00856D02">
        <w:t>Intelligenz</w:t>
      </w:r>
      <w:proofErr w:type="spellEnd"/>
      <w:r w:rsidRPr="00856D02">
        <w:t>-</w:t>
      </w:r>
      <w:proofErr w:type="spellStart"/>
      <w:r w:rsidRPr="00856D02">
        <w:t>Struktur</w:t>
      </w:r>
      <w:proofErr w:type="spellEnd"/>
      <w:r w:rsidRPr="00856D02">
        <w:t xml:space="preserve">-Test 2000 R. </w:t>
      </w:r>
      <w:r w:rsidRPr="00D30470">
        <w:rPr>
          <w:i/>
          <w:iCs/>
        </w:rPr>
        <w:t xml:space="preserve">Göttingen: </w:t>
      </w:r>
      <w:proofErr w:type="spellStart"/>
      <w:r w:rsidRPr="00D30470">
        <w:rPr>
          <w:i/>
          <w:iCs/>
        </w:rPr>
        <w:t>Hogrefe</w:t>
      </w:r>
      <w:proofErr w:type="spellEnd"/>
      <w:r w:rsidRPr="00856D02">
        <w:t xml:space="preserve">, </w:t>
      </w:r>
      <w:r w:rsidRPr="00D30470">
        <w:rPr>
          <w:i/>
          <w:iCs/>
        </w:rPr>
        <w:t>2</w:t>
      </w:r>
      <w:r w:rsidRPr="00856D02">
        <w:t>.</w:t>
      </w:r>
    </w:p>
    <w:p w14:paraId="6206AF74" w14:textId="77777777" w:rsidR="00856D02" w:rsidRPr="00856D02" w:rsidRDefault="00856D02" w:rsidP="00D30470">
      <w:pPr>
        <w:spacing w:line="480" w:lineRule="auto"/>
      </w:pPr>
      <w:r w:rsidRPr="00856D02">
        <w:t>Baddeley, A. D., (1986). </w:t>
      </w:r>
      <w:r w:rsidRPr="00D30470">
        <w:rPr>
          <w:i/>
          <w:iCs/>
        </w:rPr>
        <w:t>Working memory</w:t>
      </w:r>
      <w:r w:rsidRPr="00856D02">
        <w:t>. Oxford: Clarendon Press.</w:t>
      </w:r>
    </w:p>
    <w:p w14:paraId="3585D7F9" w14:textId="3724B6DC" w:rsidR="00856D02" w:rsidRPr="00856D02" w:rsidRDefault="00856D02" w:rsidP="00D30470">
      <w:pPr>
        <w:spacing w:line="480" w:lineRule="auto"/>
        <w:ind w:left="720" w:hanging="720"/>
      </w:pPr>
      <w:r w:rsidRPr="00856D02">
        <w:t>Baddeley, A. D., (2002). Is working memory still working? </w:t>
      </w:r>
      <w:r w:rsidRPr="00D30470">
        <w:rPr>
          <w:i/>
          <w:iCs/>
        </w:rPr>
        <w:t>European Psychologist</w:t>
      </w:r>
      <w:r w:rsidRPr="00856D02">
        <w:t>, </w:t>
      </w:r>
      <w:r w:rsidRPr="00D30470">
        <w:rPr>
          <w:i/>
          <w:iCs/>
        </w:rPr>
        <w:t>7</w:t>
      </w:r>
      <w:r w:rsidRPr="00856D02">
        <w:t>(2), 85–97.</w:t>
      </w:r>
      <w:r>
        <w:t xml:space="preserve"> </w:t>
      </w:r>
      <w:r w:rsidRPr="00856D02">
        <w:t>doi: 10.1027//1016-9040.7.2.85</w:t>
      </w:r>
    </w:p>
    <w:p w14:paraId="6ABB3556" w14:textId="466FEE8A" w:rsidR="00856D02" w:rsidRDefault="00856D02" w:rsidP="00D30470">
      <w:pPr>
        <w:spacing w:line="480" w:lineRule="auto"/>
        <w:ind w:left="720" w:hanging="720"/>
        <w:rPr>
          <w:ins w:id="323" w:author="Wikowsky, Addie J" w:date="2019-07-07T14:04:00Z"/>
        </w:rPr>
      </w:pPr>
      <w:r w:rsidRPr="00856D02">
        <w:t>Baddeley, A. D., &amp; Hitch, G. J. (1994). Developments in the concept of working memory. </w:t>
      </w:r>
      <w:r w:rsidRPr="00D30470">
        <w:rPr>
          <w:i/>
          <w:iCs/>
        </w:rPr>
        <w:t>Neuropsychology</w:t>
      </w:r>
      <w:r w:rsidRPr="00856D02">
        <w:t>, </w:t>
      </w:r>
      <w:r w:rsidRPr="00D30470">
        <w:rPr>
          <w:i/>
          <w:iCs/>
        </w:rPr>
        <w:t>8</w:t>
      </w:r>
      <w:r w:rsidRPr="00856D02">
        <w:t>(4), 485–493.  doi: 10.1037/0894-4105.8.4.485</w:t>
      </w:r>
    </w:p>
    <w:p w14:paraId="4F1EEE29" w14:textId="1DE73AFE" w:rsidR="00570658" w:rsidRPr="00856D02" w:rsidRDefault="00570658" w:rsidP="00570658">
      <w:pPr>
        <w:spacing w:line="480" w:lineRule="auto"/>
        <w:ind w:left="720" w:hanging="720"/>
      </w:pPr>
      <w:proofErr w:type="spellStart"/>
      <w:ins w:id="324" w:author="Wikowsky, Addie J" w:date="2019-07-07T14:04:00Z">
        <w:r w:rsidRPr="00570658">
          <w:t>Bors</w:t>
        </w:r>
        <w:proofErr w:type="spellEnd"/>
        <w:r w:rsidRPr="00570658">
          <w:t xml:space="preserve">, D. A., &amp; Stokes, T. L. (1998). Raven's </w:t>
        </w:r>
      </w:ins>
      <w:ins w:id="325" w:author="Wikowsky, Addie J" w:date="2019-07-07T14:06:00Z">
        <w:r>
          <w:t>a</w:t>
        </w:r>
      </w:ins>
      <w:ins w:id="326" w:author="Wikowsky, Addie J" w:date="2019-07-07T14:04:00Z">
        <w:r w:rsidRPr="00570658">
          <w:t xml:space="preserve">dvanced </w:t>
        </w:r>
      </w:ins>
      <w:ins w:id="327" w:author="Wikowsky, Addie J" w:date="2019-07-07T14:07:00Z">
        <w:r>
          <w:t>p</w:t>
        </w:r>
      </w:ins>
      <w:ins w:id="328" w:author="Wikowsky, Addie J" w:date="2019-07-07T14:04:00Z">
        <w:r w:rsidRPr="00570658">
          <w:t xml:space="preserve">rogressive </w:t>
        </w:r>
      </w:ins>
      <w:ins w:id="329" w:author="Wikowsky, Addie J" w:date="2019-07-07T14:07:00Z">
        <w:r>
          <w:t>m</w:t>
        </w:r>
      </w:ins>
      <w:ins w:id="330" w:author="Wikowsky, Addie J" w:date="2019-07-07T14:04:00Z">
        <w:r w:rsidRPr="00570658">
          <w:t>atrices: Norms for first-year university students and the development of a short form. </w:t>
        </w:r>
        <w:r w:rsidRPr="00570658">
          <w:rPr>
            <w:i/>
            <w:iCs/>
          </w:rPr>
          <w:t>Educational and Psychological Measurement, 58</w:t>
        </w:r>
        <w:r w:rsidRPr="00570658">
          <w:t>(3), 382-398.</w:t>
        </w:r>
      </w:ins>
      <w:ins w:id="331" w:author="Wikowsky, Addie J" w:date="2019-07-07T14:05:00Z">
        <w:r>
          <w:t xml:space="preserve"> doi: </w:t>
        </w:r>
        <w:r w:rsidRPr="00570658">
          <w:fldChar w:fldCharType="begin"/>
        </w:r>
        <w:r w:rsidRPr="00570658">
          <w:instrText xml:space="preserve"> HYPERLINK "https://psycnet.apa.org/doi/10.1177/0013164498058003002" \t "_blank" </w:instrText>
        </w:r>
        <w:r w:rsidRPr="00570658">
          <w:fldChar w:fldCharType="separate"/>
        </w:r>
        <w:r w:rsidRPr="00570658">
          <w:rPr>
            <w:rStyle w:val="Hyperlink"/>
          </w:rPr>
          <w:t>10.1177/0013164498058003002</w:t>
        </w:r>
        <w:r w:rsidRPr="00570658">
          <w:fldChar w:fldCharType="end"/>
        </w:r>
      </w:ins>
    </w:p>
    <w:p w14:paraId="2AFA01D4" w14:textId="4D072DC3" w:rsidR="00856D02" w:rsidRPr="00856D02" w:rsidDel="00570658" w:rsidRDefault="00856D02" w:rsidP="00D30470">
      <w:pPr>
        <w:spacing w:line="480" w:lineRule="auto"/>
        <w:ind w:left="720" w:hanging="720"/>
        <w:rPr>
          <w:del w:id="332" w:author="Wikowsky, Addie J" w:date="2019-07-07T14:00:00Z"/>
        </w:rPr>
      </w:pPr>
      <w:del w:id="333" w:author="Wikowsky, Addie J" w:date="2019-07-07T14:00:00Z">
        <w:r w:rsidRPr="00856D02" w:rsidDel="00570658">
          <w:delText>Cattell, R. B. (1963). Theory of fluid and crystallized intelligence: A critical experiment. </w:delText>
        </w:r>
        <w:r w:rsidRPr="00D30470" w:rsidDel="00570658">
          <w:rPr>
            <w:i/>
            <w:iCs/>
          </w:rPr>
          <w:delText>Journal of Educational Psychology</w:delText>
        </w:r>
        <w:r w:rsidRPr="00856D02" w:rsidDel="00570658">
          <w:delText>, </w:delText>
        </w:r>
        <w:r w:rsidRPr="00D30470" w:rsidDel="00570658">
          <w:rPr>
            <w:i/>
            <w:iCs/>
          </w:rPr>
          <w:delText>54</w:delText>
        </w:r>
        <w:r w:rsidRPr="00856D02" w:rsidDel="00570658">
          <w:delText>(1), 1–22. doi: 10.1037/h0046743</w:delText>
        </w:r>
      </w:del>
    </w:p>
    <w:p w14:paraId="5424F6D5" w14:textId="77777777" w:rsidR="00856D02" w:rsidRPr="00856D02" w:rsidRDefault="00856D02" w:rsidP="00D30470">
      <w:pPr>
        <w:spacing w:line="480" w:lineRule="auto"/>
        <w:ind w:left="720" w:hanging="720"/>
      </w:pPr>
      <w:r w:rsidRPr="00856D02">
        <w:t>Chase, W. G., &amp; Simon, H. A., (1973). Perception in chess. </w:t>
      </w:r>
      <w:r w:rsidRPr="00D30470">
        <w:rPr>
          <w:i/>
          <w:iCs/>
        </w:rPr>
        <w:t>Cognitive Psychology, 4</w:t>
      </w:r>
      <w:r w:rsidRPr="00856D02">
        <w:t xml:space="preserve">(1), 55-81. doi: 10.1016/0010-0285(73)90004-2 </w:t>
      </w:r>
    </w:p>
    <w:p w14:paraId="291E3AE6" w14:textId="77777777" w:rsidR="00856D02" w:rsidRPr="00856D02" w:rsidRDefault="00856D02" w:rsidP="00D30470">
      <w:pPr>
        <w:spacing w:line="480" w:lineRule="auto"/>
        <w:ind w:left="720" w:hanging="720"/>
      </w:pPr>
      <w:r w:rsidRPr="00856D02">
        <w:t xml:space="preserve">Chi, M., </w:t>
      </w:r>
      <w:proofErr w:type="spellStart"/>
      <w:r w:rsidRPr="00856D02">
        <w:t>Feltovich</w:t>
      </w:r>
      <w:proofErr w:type="spellEnd"/>
      <w:r w:rsidRPr="00856D02">
        <w:t>, P., &amp; Glaser, R., (1981). Categorization and representation of physics problems by experts and novices. </w:t>
      </w:r>
      <w:r w:rsidRPr="00D30470">
        <w:rPr>
          <w:i/>
          <w:iCs/>
        </w:rPr>
        <w:t>Cognitive Science</w:t>
      </w:r>
      <w:r w:rsidRPr="00856D02">
        <w:t>, </w:t>
      </w:r>
      <w:r w:rsidRPr="00D30470">
        <w:rPr>
          <w:i/>
          <w:iCs/>
        </w:rPr>
        <w:t>5</w:t>
      </w:r>
      <w:r w:rsidRPr="00856D02">
        <w:t>(2), 121-152. doi: 10.1207/s15516709cog0502_2</w:t>
      </w:r>
    </w:p>
    <w:p w14:paraId="07C64427" w14:textId="77777777" w:rsidR="00856D02" w:rsidRPr="00856D02" w:rsidRDefault="00856D02" w:rsidP="00D30470">
      <w:pPr>
        <w:spacing w:line="480" w:lineRule="auto"/>
        <w:ind w:left="720" w:hanging="720"/>
      </w:pPr>
      <w:r w:rsidRPr="00856D02">
        <w:t xml:space="preserve">Chi, M., Glaser, R., &amp; Rees., E. (1982). Expertise in problem solving. In R. J. Sternberg (Ed.), </w:t>
      </w:r>
      <w:r w:rsidRPr="00D30470">
        <w:rPr>
          <w:i/>
        </w:rPr>
        <w:t>Advances in the Psychology of Human Intelligence,</w:t>
      </w:r>
      <w:r w:rsidRPr="00856D02">
        <w:t xml:space="preserve"> (Vol. 1). Hillsdale, NJ: Erlbaum.</w:t>
      </w:r>
    </w:p>
    <w:p w14:paraId="5C31414A" w14:textId="12EF5F9C" w:rsidR="00856D02" w:rsidRDefault="00856D02" w:rsidP="00D30470">
      <w:pPr>
        <w:spacing w:line="480" w:lineRule="auto"/>
        <w:ind w:left="720" w:hanging="720"/>
        <w:rPr>
          <w:ins w:id="334" w:author="Wikowsky, Addie J" w:date="2019-07-07T14:14:00Z"/>
        </w:rPr>
      </w:pPr>
      <w:r w:rsidRPr="00856D02">
        <w:t xml:space="preserve">Conway, Andrew R. A., Cowan, B., Bunting, M. F., </w:t>
      </w:r>
      <w:proofErr w:type="spellStart"/>
      <w:r w:rsidRPr="00856D02">
        <w:t>Therriault</w:t>
      </w:r>
      <w:proofErr w:type="spellEnd"/>
      <w:r w:rsidRPr="00856D02">
        <w:t xml:space="preserve">, D. J., &amp; Minkoff, </w:t>
      </w:r>
      <w:commentRangeStart w:id="335"/>
      <w:commentRangeStart w:id="336"/>
      <w:r w:rsidRPr="00856D02">
        <w:t xml:space="preserve">Scott </w:t>
      </w:r>
      <w:commentRangeEnd w:id="335"/>
      <w:r w:rsidR="00CB3C95">
        <w:rPr>
          <w:rStyle w:val="CommentReference"/>
        </w:rPr>
        <w:commentReference w:id="335"/>
      </w:r>
      <w:commentRangeEnd w:id="336"/>
      <w:r w:rsidR="00011CFB">
        <w:rPr>
          <w:rStyle w:val="CommentReference"/>
        </w:rPr>
        <w:commentReference w:id="336"/>
      </w:r>
      <w:r w:rsidRPr="00856D02">
        <w:t xml:space="preserve">R. B., (2002). A latent variable analysis of working memory capacity, short-term memory capacity, processing speed, and general fluid intelligence. </w:t>
      </w:r>
      <w:r w:rsidRPr="00D30470">
        <w:rPr>
          <w:i/>
        </w:rPr>
        <w:t>Intelligence</w:t>
      </w:r>
      <w:r w:rsidRPr="00856D02">
        <w:t xml:space="preserve">, </w:t>
      </w:r>
      <w:r w:rsidRPr="00CB3C95">
        <w:rPr>
          <w:i/>
          <w:iCs/>
        </w:rPr>
        <w:t>30</w:t>
      </w:r>
      <w:r w:rsidRPr="00856D02">
        <w:t xml:space="preserve">, 163-183. doi: 10.1016/s0160-2896(01)00096-4 </w:t>
      </w:r>
    </w:p>
    <w:p w14:paraId="04339C52" w14:textId="37C27B41" w:rsidR="00EB3757" w:rsidRPr="00EB3757" w:rsidRDefault="00EB3757" w:rsidP="00EB3757">
      <w:pPr>
        <w:spacing w:line="480" w:lineRule="auto"/>
        <w:ind w:left="720" w:hanging="720"/>
        <w:rPr>
          <w:lang w:val="en"/>
        </w:rPr>
      </w:pPr>
      <w:ins w:id="337" w:author="Wikowsky, Addie J" w:date="2019-07-07T14:14:00Z">
        <w:r w:rsidRPr="00EB3757">
          <w:lastRenderedPageBreak/>
          <w:t>Conway, A.</w:t>
        </w:r>
      </w:ins>
      <w:ins w:id="338" w:author="Wikowsky, Addie J" w:date="2019-07-07T14:15:00Z">
        <w:r w:rsidRPr="00EB3757">
          <w:t xml:space="preserve"> </w:t>
        </w:r>
      </w:ins>
      <w:ins w:id="339" w:author="Wikowsky, Addie J" w:date="2019-07-07T14:14:00Z">
        <w:r w:rsidRPr="00EB3757">
          <w:t>R.</w:t>
        </w:r>
      </w:ins>
      <w:ins w:id="340" w:author="Wikowsky, Addie J" w:date="2019-07-07T14:15:00Z">
        <w:r w:rsidRPr="00EB3757">
          <w:t xml:space="preserve"> </w:t>
        </w:r>
      </w:ins>
      <w:ins w:id="341" w:author="Wikowsky, Addie J" w:date="2019-07-07T14:14:00Z">
        <w:r w:rsidRPr="00EB3757">
          <w:t>A., Kane, M.</w:t>
        </w:r>
      </w:ins>
      <w:ins w:id="342" w:author="Wikowsky, Addie J" w:date="2019-07-07T14:15:00Z">
        <w:r w:rsidRPr="00EB3757">
          <w:t xml:space="preserve"> </w:t>
        </w:r>
      </w:ins>
      <w:ins w:id="343" w:author="Wikowsky, Addie J" w:date="2019-07-07T14:14:00Z">
        <w:r w:rsidRPr="00EB3757">
          <w:t>J., Bunting, M.</w:t>
        </w:r>
      </w:ins>
      <w:ins w:id="344" w:author="Wikowsky, Addie J" w:date="2019-07-07T14:15:00Z">
        <w:r w:rsidRPr="00EB3757">
          <w:t xml:space="preserve"> </w:t>
        </w:r>
      </w:ins>
      <w:ins w:id="345" w:author="Wikowsky, Addie J" w:date="2019-07-07T14:14:00Z">
        <w:r w:rsidRPr="00EB3757">
          <w:t>F.</w:t>
        </w:r>
      </w:ins>
      <w:ins w:id="346" w:author="Wikowsky, Addie J" w:date="2019-07-07T14:15:00Z">
        <w:r w:rsidRPr="00EB3757">
          <w:t xml:space="preserve">, Hambrick, D. Z., Wilhelm, O., Engle, R. W., </w:t>
        </w:r>
      </w:ins>
      <w:ins w:id="347" w:author="Wikowsky, Addie J" w:date="2019-07-07T14:14:00Z">
        <w:r w:rsidRPr="00EB3757">
          <w:t>(2005)</w:t>
        </w:r>
      </w:ins>
      <w:ins w:id="348" w:author="Wikowsky, Addie J" w:date="2019-07-07T14:16:00Z">
        <w:r w:rsidRPr="00EB3757">
          <w:t xml:space="preserve">. </w:t>
        </w:r>
        <w:r w:rsidRPr="00EB3757">
          <w:rPr>
            <w:lang w:val="en"/>
          </w:rPr>
          <w:t>Working memory span tasks: A methodological review and user’s guide</w:t>
        </w:r>
        <w:r>
          <w:rPr>
            <w:lang w:val="en"/>
          </w:rPr>
          <w:t xml:space="preserve">. </w:t>
        </w:r>
      </w:ins>
      <w:ins w:id="349" w:author="Wikowsky, Addie J" w:date="2019-07-07T14:14:00Z">
        <w:r w:rsidRPr="00EB3757">
          <w:rPr>
            <w:i/>
            <w:iCs/>
          </w:rPr>
          <w:t>Psychonomic Bulletin &amp; Review 12</w:t>
        </w:r>
      </w:ins>
      <w:ins w:id="350" w:author="Wikowsky, Addie J" w:date="2019-07-07T14:16:00Z">
        <w:r>
          <w:t>(5),</w:t>
        </w:r>
      </w:ins>
      <w:ins w:id="351" w:author="Wikowsky, Addie J" w:date="2019-07-07T14:14:00Z">
        <w:r w:rsidRPr="00EB3757">
          <w:t xml:space="preserve"> 769</w:t>
        </w:r>
      </w:ins>
      <w:ins w:id="352" w:author="Wikowsky, Addie J" w:date="2019-07-07T14:16:00Z">
        <w:r>
          <w:t>-786</w:t>
        </w:r>
      </w:ins>
      <w:ins w:id="353" w:author="Wikowsky, Addie J" w:date="2019-07-07T14:17:00Z">
        <w:r>
          <w:t xml:space="preserve">. doi: </w:t>
        </w:r>
      </w:ins>
      <w:ins w:id="354" w:author="Wikowsky, Addie J" w:date="2019-07-07T14:14:00Z">
        <w:r w:rsidRPr="00EB3757">
          <w:t>10.3758/BF03196772</w:t>
        </w:r>
      </w:ins>
    </w:p>
    <w:p w14:paraId="68A2ABC4" w14:textId="0E08AA05" w:rsidR="00856D02" w:rsidRPr="00856D02" w:rsidRDefault="00856D02" w:rsidP="00D30470">
      <w:pPr>
        <w:spacing w:line="480" w:lineRule="auto"/>
        <w:ind w:left="720" w:hanging="720"/>
      </w:pPr>
      <w:r w:rsidRPr="00856D02">
        <w:t xml:space="preserve">Daneman, M., </w:t>
      </w:r>
      <w:r w:rsidR="00CB3C95">
        <w:t xml:space="preserve">&amp; </w:t>
      </w:r>
      <w:r w:rsidRPr="00856D02">
        <w:t xml:space="preserve">Carpenter, P. A., (1980). Individual differences in working memory and reading. </w:t>
      </w:r>
      <w:r w:rsidRPr="00D30470">
        <w:rPr>
          <w:i/>
        </w:rPr>
        <w:t>Journal of Verbal Learning and Verbal Behavior</w:t>
      </w:r>
      <w:r w:rsidRPr="00856D02">
        <w:t xml:space="preserve">, </w:t>
      </w:r>
      <w:r w:rsidRPr="00CB3C95">
        <w:rPr>
          <w:i/>
          <w:iCs/>
        </w:rPr>
        <w:t>19</w:t>
      </w:r>
      <w:r w:rsidRPr="00856D02">
        <w:t>(4), 450-466. doi: 10.1016/S0022-5371(80)90312-6</w:t>
      </w:r>
    </w:p>
    <w:p w14:paraId="06172987" w14:textId="7AFD537D" w:rsidR="00856D02" w:rsidRDefault="00856D02" w:rsidP="00F93E7B">
      <w:pPr>
        <w:spacing w:line="480" w:lineRule="auto"/>
        <w:ind w:left="720" w:hanging="720"/>
        <w:rPr>
          <w:ins w:id="355" w:author="Wikowsky, Addie J" w:date="2019-07-07T14:06:00Z"/>
        </w:rPr>
      </w:pPr>
      <w:r w:rsidRPr="00856D02">
        <w:t xml:space="preserve">Faul, F., </w:t>
      </w:r>
      <w:proofErr w:type="spellStart"/>
      <w:r w:rsidRPr="00856D02">
        <w:t>Erdfelder</w:t>
      </w:r>
      <w:proofErr w:type="spellEnd"/>
      <w:r w:rsidRPr="00856D02">
        <w:t xml:space="preserve">, E., Lang, A.-G., &amp; Buchner, A. (2007). G*Power 3: A flexible statistical power analysis program for the social, behavioral, and biomedical sciences. </w:t>
      </w:r>
      <w:r w:rsidRPr="00D30470">
        <w:rPr>
          <w:i/>
          <w:iCs/>
        </w:rPr>
        <w:t>Behavior Research Methods</w:t>
      </w:r>
      <w:r w:rsidRPr="00856D02">
        <w:t xml:space="preserve">, </w:t>
      </w:r>
      <w:r w:rsidRPr="00D30470">
        <w:rPr>
          <w:i/>
          <w:iCs/>
        </w:rPr>
        <w:t>39</w:t>
      </w:r>
      <w:r w:rsidRPr="00856D02">
        <w:t xml:space="preserve">, 175-191. doi: 10.3758/bf03193146 </w:t>
      </w:r>
    </w:p>
    <w:p w14:paraId="6378D25A" w14:textId="208E1B8C" w:rsidR="00570658" w:rsidRPr="00F93E7B" w:rsidRDefault="00570658" w:rsidP="00570658">
      <w:pPr>
        <w:spacing w:line="480" w:lineRule="auto"/>
        <w:ind w:left="720" w:hanging="720"/>
      </w:pPr>
      <w:proofErr w:type="spellStart"/>
      <w:ins w:id="356" w:author="Wikowsky, Addie J" w:date="2019-07-07T14:06:00Z">
        <w:r w:rsidRPr="00570658">
          <w:t>Gajewski</w:t>
        </w:r>
        <w:proofErr w:type="spellEnd"/>
        <w:r w:rsidRPr="00570658">
          <w:t xml:space="preserve">, P. D., </w:t>
        </w:r>
        <w:proofErr w:type="spellStart"/>
        <w:r w:rsidRPr="00570658">
          <w:t>Hanisch</w:t>
        </w:r>
        <w:proofErr w:type="spellEnd"/>
        <w:r w:rsidRPr="00570658">
          <w:t xml:space="preserve">, E., </w:t>
        </w:r>
        <w:proofErr w:type="spellStart"/>
        <w:r w:rsidRPr="00570658">
          <w:t>Falkenstein</w:t>
        </w:r>
        <w:proofErr w:type="spellEnd"/>
        <w:r w:rsidRPr="00570658">
          <w:t xml:space="preserve">, M., </w:t>
        </w:r>
        <w:proofErr w:type="spellStart"/>
        <w:r w:rsidRPr="00570658">
          <w:t>Thönes</w:t>
        </w:r>
        <w:proofErr w:type="spellEnd"/>
        <w:r w:rsidRPr="00570658">
          <w:t xml:space="preserve">, S., &amp; </w:t>
        </w:r>
        <w:proofErr w:type="spellStart"/>
        <w:r w:rsidRPr="00570658">
          <w:t>Wascher</w:t>
        </w:r>
        <w:proofErr w:type="spellEnd"/>
        <w:r w:rsidRPr="00570658">
          <w:t>, E.</w:t>
        </w:r>
      </w:ins>
      <w:ins w:id="357" w:author="Wikowsky, Addie J" w:date="2019-07-07T21:16:00Z">
        <w:r w:rsidR="007743E4">
          <w:t>,</w:t>
        </w:r>
      </w:ins>
      <w:ins w:id="358" w:author="Wikowsky, Addie J" w:date="2019-07-07T14:06:00Z">
        <w:r w:rsidRPr="00570658">
          <w:t xml:space="preserve"> (2018). What </w:t>
        </w:r>
      </w:ins>
      <w:ins w:id="359" w:author="Wikowsky, Addie J" w:date="2019-07-07T14:07:00Z">
        <w:r>
          <w:t>d</w:t>
        </w:r>
      </w:ins>
      <w:ins w:id="360" w:author="Wikowsky, Addie J" w:date="2019-07-07T14:06:00Z">
        <w:r w:rsidRPr="00570658">
          <w:t>oes the </w:t>
        </w:r>
        <w:r w:rsidRPr="00570658">
          <w:rPr>
            <w:i/>
            <w:iCs/>
          </w:rPr>
          <w:t>n</w:t>
        </w:r>
        <w:r w:rsidRPr="00570658">
          <w:t xml:space="preserve">-Back </w:t>
        </w:r>
      </w:ins>
      <w:ins w:id="361" w:author="Wikowsky, Addie J" w:date="2019-07-07T14:07:00Z">
        <w:r>
          <w:t>t</w:t>
        </w:r>
      </w:ins>
      <w:ins w:id="362" w:author="Wikowsky, Addie J" w:date="2019-07-07T14:06:00Z">
        <w:r w:rsidRPr="00570658">
          <w:t xml:space="preserve">ask </w:t>
        </w:r>
      </w:ins>
      <w:ins w:id="363" w:author="Wikowsky, Addie J" w:date="2019-07-07T14:07:00Z">
        <w:r>
          <w:t>m</w:t>
        </w:r>
      </w:ins>
      <w:ins w:id="364" w:author="Wikowsky, Addie J" w:date="2019-07-07T14:06:00Z">
        <w:r w:rsidRPr="00570658">
          <w:t xml:space="preserve">easure as </w:t>
        </w:r>
      </w:ins>
      <w:ins w:id="365" w:author="Wikowsky, Addie J" w:date="2019-07-07T14:07:00Z">
        <w:r>
          <w:t>w</w:t>
        </w:r>
      </w:ins>
      <w:ins w:id="366" w:author="Wikowsky, Addie J" w:date="2019-07-07T14:06:00Z">
        <w:r w:rsidRPr="00570658">
          <w:t xml:space="preserve">e </w:t>
        </w:r>
      </w:ins>
      <w:ins w:id="367" w:author="Wikowsky, Addie J" w:date="2019-07-07T14:07:00Z">
        <w:r>
          <w:t>g</w:t>
        </w:r>
      </w:ins>
      <w:ins w:id="368" w:author="Wikowsky, Addie J" w:date="2019-07-07T14:06:00Z">
        <w:r w:rsidRPr="00570658">
          <w:t xml:space="preserve">et </w:t>
        </w:r>
      </w:ins>
      <w:ins w:id="369" w:author="Wikowsky, Addie J" w:date="2019-07-07T14:07:00Z">
        <w:r>
          <w:t>o</w:t>
        </w:r>
      </w:ins>
      <w:ins w:id="370" w:author="Wikowsky, Addie J" w:date="2019-07-07T14:06:00Z">
        <w:r w:rsidRPr="00570658">
          <w:t xml:space="preserve">lder? Relations </w:t>
        </w:r>
      </w:ins>
      <w:ins w:id="371" w:author="Wikowsky, Addie J" w:date="2019-07-07T14:07:00Z">
        <w:r>
          <w:t>b</w:t>
        </w:r>
      </w:ins>
      <w:ins w:id="372" w:author="Wikowsky, Addie J" w:date="2019-07-07T14:06:00Z">
        <w:r w:rsidRPr="00570658">
          <w:t xml:space="preserve">etween </w:t>
        </w:r>
      </w:ins>
      <w:ins w:id="373" w:author="Wikowsky, Addie J" w:date="2019-07-07T14:07:00Z">
        <w:r>
          <w:t>w</w:t>
        </w:r>
      </w:ins>
      <w:ins w:id="374" w:author="Wikowsky, Addie J" w:date="2019-07-07T14:06:00Z">
        <w:r w:rsidRPr="00570658">
          <w:t>orking-</w:t>
        </w:r>
      </w:ins>
      <w:ins w:id="375" w:author="Wikowsky, Addie J" w:date="2019-07-07T14:07:00Z">
        <w:r>
          <w:t>m</w:t>
        </w:r>
      </w:ins>
      <w:ins w:id="376" w:author="Wikowsky, Addie J" w:date="2019-07-07T14:06:00Z">
        <w:r w:rsidRPr="00570658">
          <w:t xml:space="preserve">emory </w:t>
        </w:r>
      </w:ins>
      <w:ins w:id="377" w:author="Wikowsky, Addie J" w:date="2019-07-07T14:07:00Z">
        <w:r>
          <w:t>m</w:t>
        </w:r>
      </w:ins>
      <w:ins w:id="378" w:author="Wikowsky, Addie J" w:date="2019-07-07T14:06:00Z">
        <w:r w:rsidRPr="00570658">
          <w:t xml:space="preserve">easures and </w:t>
        </w:r>
      </w:ins>
      <w:ins w:id="379" w:author="Wikowsky, Addie J" w:date="2019-07-07T14:07:00Z">
        <w:r>
          <w:t>o</w:t>
        </w:r>
      </w:ins>
      <w:ins w:id="380" w:author="Wikowsky, Addie J" w:date="2019-07-07T14:06:00Z">
        <w:r w:rsidRPr="00570658">
          <w:t xml:space="preserve">ther </w:t>
        </w:r>
      </w:ins>
      <w:ins w:id="381" w:author="Wikowsky, Addie J" w:date="2019-07-07T14:07:00Z">
        <w:r>
          <w:t>c</w:t>
        </w:r>
      </w:ins>
      <w:ins w:id="382" w:author="Wikowsky, Addie J" w:date="2019-07-07T14:06:00Z">
        <w:r w:rsidRPr="00570658">
          <w:t xml:space="preserve">ognitive </w:t>
        </w:r>
      </w:ins>
      <w:ins w:id="383" w:author="Wikowsky, Addie J" w:date="2019-07-07T14:07:00Z">
        <w:r>
          <w:t>f</w:t>
        </w:r>
      </w:ins>
      <w:ins w:id="384" w:author="Wikowsky, Addie J" w:date="2019-07-07T14:06:00Z">
        <w:r w:rsidRPr="00570658">
          <w:t xml:space="preserve">unctions </w:t>
        </w:r>
      </w:ins>
      <w:ins w:id="385" w:author="Wikowsky, Addie J" w:date="2019-07-07T14:07:00Z">
        <w:r>
          <w:t>a</w:t>
        </w:r>
      </w:ins>
      <w:ins w:id="386" w:author="Wikowsky, Addie J" w:date="2019-07-07T14:06:00Z">
        <w:r w:rsidRPr="00570658">
          <w:t xml:space="preserve">cross the </w:t>
        </w:r>
      </w:ins>
      <w:ins w:id="387" w:author="Wikowsky, Addie J" w:date="2019-07-07T14:07:00Z">
        <w:r>
          <w:t>l</w:t>
        </w:r>
      </w:ins>
      <w:ins w:id="388" w:author="Wikowsky, Addie J" w:date="2019-07-07T14:06:00Z">
        <w:r w:rsidRPr="00570658">
          <w:t>ifespan. </w:t>
        </w:r>
        <w:r w:rsidRPr="00570658">
          <w:rPr>
            <w:i/>
            <w:iCs/>
          </w:rPr>
          <w:t xml:space="preserve">Frontiers </w:t>
        </w:r>
        <w:proofErr w:type="spellStart"/>
        <w:r w:rsidRPr="00570658">
          <w:rPr>
            <w:i/>
            <w:iCs/>
          </w:rPr>
          <w:t>in</w:t>
        </w:r>
      </w:ins>
      <w:ins w:id="389" w:author="Wikowsky, Addie J" w:date="2019-07-07T14:07:00Z">
        <w:r>
          <w:rPr>
            <w:i/>
            <w:iCs/>
          </w:rPr>
          <w:t>P</w:t>
        </w:r>
      </w:ins>
      <w:ins w:id="390" w:author="Wikowsky, Addie J" w:date="2019-07-07T14:06:00Z">
        <w:r w:rsidRPr="00570658">
          <w:rPr>
            <w:i/>
            <w:iCs/>
          </w:rPr>
          <w:t>psychology</w:t>
        </w:r>
        <w:proofErr w:type="spellEnd"/>
        <w:r w:rsidRPr="00570658">
          <w:t>, </w:t>
        </w:r>
        <w:r w:rsidRPr="00570658">
          <w:rPr>
            <w:i/>
            <w:iCs/>
          </w:rPr>
          <w:t>9</w:t>
        </w:r>
        <w:r w:rsidRPr="00570658">
          <w:t>, 2208. doi:10.3389/fpsyg.2018.02208</w:t>
        </w:r>
      </w:ins>
    </w:p>
    <w:p w14:paraId="41A0CCB3" w14:textId="2EDA0795" w:rsidR="00856D02" w:rsidRPr="00856D02" w:rsidRDefault="00856D02" w:rsidP="00D30470">
      <w:pPr>
        <w:spacing w:line="480" w:lineRule="auto"/>
        <w:ind w:left="720" w:hanging="720"/>
      </w:pPr>
      <w:proofErr w:type="spellStart"/>
      <w:r w:rsidRPr="00856D02">
        <w:t>Grabner</w:t>
      </w:r>
      <w:proofErr w:type="spellEnd"/>
      <w:r w:rsidRPr="00856D02">
        <w:t>, H. R., Neubauer, A. C.,</w:t>
      </w:r>
      <w:r w:rsidR="00CB3C95">
        <w:t xml:space="preserve"> &amp;</w:t>
      </w:r>
      <w:r w:rsidRPr="00856D02">
        <w:t xml:space="preserve"> Stern, E. (2006). Superior performance and neural efficiency: The impact of intelligence and expertise. </w:t>
      </w:r>
      <w:r w:rsidRPr="00D30470">
        <w:rPr>
          <w:i/>
        </w:rPr>
        <w:t>Brain Research Bulletin,</w:t>
      </w:r>
      <w:r w:rsidRPr="00856D02">
        <w:t xml:space="preserve"> </w:t>
      </w:r>
      <w:r w:rsidRPr="00CB3C95">
        <w:rPr>
          <w:i/>
          <w:iCs/>
        </w:rPr>
        <w:t>69</w:t>
      </w:r>
      <w:r w:rsidRPr="00856D02">
        <w:t>, 422-439. doi: 10.1016/j.brainresbull.2006.02.009</w:t>
      </w:r>
    </w:p>
    <w:p w14:paraId="50D9D2C2" w14:textId="029797D9" w:rsidR="00856D02" w:rsidRPr="00856D02" w:rsidDel="00570658" w:rsidRDefault="00856D02" w:rsidP="00D30470">
      <w:pPr>
        <w:spacing w:line="480" w:lineRule="auto"/>
        <w:ind w:left="720" w:hanging="720"/>
        <w:rPr>
          <w:del w:id="391" w:author="Wikowsky, Addie J" w:date="2019-07-07T14:01:00Z"/>
        </w:rPr>
      </w:pPr>
      <w:del w:id="392" w:author="Wikowsky, Addie J" w:date="2019-07-07T14:01:00Z">
        <w:r w:rsidRPr="00856D02" w:rsidDel="00570658">
          <w:delText xml:space="preserve">Geary, David. (2009). </w:delText>
        </w:r>
        <w:r w:rsidRPr="00D30470" w:rsidDel="00570658">
          <w:rPr>
            <w:i/>
            <w:iCs/>
          </w:rPr>
          <w:delText>The evolution of general fluid intelligence</w:delText>
        </w:r>
        <w:r w:rsidRPr="00856D02" w:rsidDel="00570658">
          <w:delText xml:space="preserve">. In S. Platek &amp; Shackelford, T.K. (Eds.), </w:delText>
        </w:r>
        <w:r w:rsidRPr="00D30470" w:rsidDel="00570658">
          <w:rPr>
            <w:iCs/>
          </w:rPr>
          <w:delText>Foundations in Evolutionary Cognitive Neuroscience</w:delText>
        </w:r>
        <w:r w:rsidRPr="00856D02" w:rsidDel="00570658">
          <w:delText>. (pgs. 22-56). doi: 10.1017/CBO9780511626586.002.</w:delText>
        </w:r>
      </w:del>
    </w:p>
    <w:p w14:paraId="4F772D40" w14:textId="77777777" w:rsidR="00856D02" w:rsidRPr="00856D02" w:rsidRDefault="00856D02" w:rsidP="00D30470">
      <w:pPr>
        <w:spacing w:line="480" w:lineRule="auto"/>
        <w:ind w:left="720" w:hanging="720"/>
      </w:pPr>
      <w:r w:rsidRPr="00856D02">
        <w:t xml:space="preserve">Gray, J. R., Chabris, C. F., &amp; Braver, T.S (2003). Neural mechanisms of general fluid intelligence. </w:t>
      </w:r>
      <w:r w:rsidRPr="00D30470">
        <w:rPr>
          <w:i/>
        </w:rPr>
        <w:t>Nature</w:t>
      </w:r>
      <w:r w:rsidRPr="00856D02">
        <w:t xml:space="preserve">, </w:t>
      </w:r>
      <w:r w:rsidRPr="00B7583A">
        <w:rPr>
          <w:i/>
          <w:iCs/>
        </w:rPr>
        <w:t>6</w:t>
      </w:r>
      <w:r w:rsidRPr="00856D02">
        <w:t>(3), 316-322. doi: 10.1038/nn1014</w:t>
      </w:r>
    </w:p>
    <w:p w14:paraId="2A0FC2BF" w14:textId="77777777" w:rsidR="00856D02" w:rsidRPr="00856D02" w:rsidRDefault="00856D02" w:rsidP="00D30470">
      <w:pPr>
        <w:spacing w:line="480" w:lineRule="auto"/>
        <w:ind w:left="720" w:hanging="720"/>
      </w:pPr>
      <w:r w:rsidRPr="00856D02">
        <w:t>Horn, J. L. (1968). Organization of abilities and the development of intelligence. </w:t>
      </w:r>
      <w:r w:rsidRPr="00D30470">
        <w:rPr>
          <w:i/>
          <w:iCs/>
        </w:rPr>
        <w:t>Psychological Review</w:t>
      </w:r>
      <w:r w:rsidRPr="00856D02">
        <w:t>, </w:t>
      </w:r>
      <w:r w:rsidRPr="00D30470">
        <w:rPr>
          <w:i/>
          <w:iCs/>
        </w:rPr>
        <w:t>75</w:t>
      </w:r>
      <w:r w:rsidRPr="00856D02">
        <w:t>(3), 242–259. doi: 10.1037/h0025662</w:t>
      </w:r>
    </w:p>
    <w:p w14:paraId="1E36BB80" w14:textId="77777777" w:rsidR="008E78DC" w:rsidRPr="008E78DC" w:rsidDel="00570658" w:rsidRDefault="008E78DC" w:rsidP="008E78DC">
      <w:pPr>
        <w:spacing w:line="480" w:lineRule="auto"/>
        <w:ind w:left="720" w:hanging="720"/>
        <w:rPr>
          <w:del w:id="393" w:author="Wikowsky, Addie J" w:date="2019-07-07T14:01:00Z"/>
        </w:rPr>
      </w:pPr>
      <w:r w:rsidRPr="008E78DC">
        <w:t xml:space="preserve">Jaeggi, S. M., Buschkuehl, M., Jonides, J., &amp; Perrig, W. J. (2008). Improving fluid intelligence with training on working memory. </w:t>
      </w:r>
      <w:r w:rsidRPr="008E78DC">
        <w:rPr>
          <w:i/>
          <w:iCs/>
        </w:rPr>
        <w:t>Proceeding of the National Academy of Science, 105</w:t>
      </w:r>
      <w:r w:rsidRPr="008E78DC">
        <w:t>, 6829-6833.</w:t>
      </w:r>
    </w:p>
    <w:p w14:paraId="7DDB1F87" w14:textId="70BE6582" w:rsidR="008E78DC" w:rsidRPr="00856D02" w:rsidRDefault="00856D02" w:rsidP="00570658">
      <w:pPr>
        <w:spacing w:line="480" w:lineRule="auto"/>
        <w:ind w:left="720" w:hanging="720"/>
      </w:pPr>
      <w:del w:id="394" w:author="Wikowsky, Addie J" w:date="2019-07-07T14:01:00Z">
        <w:r w:rsidRPr="00856D02" w:rsidDel="00570658">
          <w:delText xml:space="preserve">Jaeggi, S. M., Buschkuehl, M., Perrig, W. J., &amp; Meier, B., (2010). The concurrent validity of the </w:delText>
        </w:r>
        <w:r w:rsidRPr="00D30470" w:rsidDel="00570658">
          <w:rPr>
            <w:i/>
          </w:rPr>
          <w:delText>N</w:delText>
        </w:r>
        <w:r w:rsidRPr="00856D02" w:rsidDel="00570658">
          <w:delText xml:space="preserve">-back task as a working memory measure. </w:delText>
        </w:r>
        <w:r w:rsidRPr="00D30470" w:rsidDel="00570658">
          <w:rPr>
            <w:i/>
          </w:rPr>
          <w:delText>Memory</w:delText>
        </w:r>
        <w:r w:rsidRPr="00856D02" w:rsidDel="00570658">
          <w:delText xml:space="preserve">, </w:delText>
        </w:r>
        <w:r w:rsidRPr="00D30470" w:rsidDel="00570658">
          <w:rPr>
            <w:i/>
            <w:iCs/>
          </w:rPr>
          <w:delText>18</w:delText>
        </w:r>
        <w:r w:rsidRPr="00856D02" w:rsidDel="00570658">
          <w:delText>(4), 394-412. doi: 10.1080/09658211003702171</w:delText>
        </w:r>
      </w:del>
    </w:p>
    <w:p w14:paraId="07A1AAA7" w14:textId="1B17E61D" w:rsidR="00856D02" w:rsidRPr="00856D02" w:rsidDel="00570658" w:rsidRDefault="00856D02" w:rsidP="00D30470">
      <w:pPr>
        <w:spacing w:line="480" w:lineRule="auto"/>
        <w:ind w:left="720" w:hanging="720"/>
        <w:rPr>
          <w:del w:id="395" w:author="Wikowsky, Addie J" w:date="2019-07-07T14:01:00Z"/>
        </w:rPr>
      </w:pPr>
      <w:del w:id="396" w:author="Wikowsky, Addie J" w:date="2019-07-07T14:01:00Z">
        <w:r w:rsidRPr="00856D02" w:rsidDel="00570658">
          <w:lastRenderedPageBreak/>
          <w:delText xml:space="preserve">Kane, M. J., Hambrick, D. Z., </w:delText>
        </w:r>
        <w:r w:rsidR="00CB3C95" w:rsidDel="00570658">
          <w:delText xml:space="preserve">&amp; </w:delText>
        </w:r>
        <w:r w:rsidRPr="00856D02" w:rsidDel="00570658">
          <w:delText xml:space="preserve">Conway, A. R. A. (2005). Working memory capacity and fluid intelligence are strongly related constructs: Comment on Ackerman, Beier, and Boyle (2005). </w:delText>
        </w:r>
        <w:r w:rsidRPr="00D30470" w:rsidDel="00570658">
          <w:rPr>
            <w:i/>
          </w:rPr>
          <w:delText>Psychological Bulletin</w:delText>
        </w:r>
        <w:r w:rsidRPr="00856D02" w:rsidDel="00570658">
          <w:delText xml:space="preserve">, </w:delText>
        </w:r>
        <w:r w:rsidRPr="00B7583A" w:rsidDel="00570658">
          <w:rPr>
            <w:i/>
            <w:iCs/>
          </w:rPr>
          <w:delText>131</w:delText>
        </w:r>
        <w:r w:rsidRPr="00856D02" w:rsidDel="00570658">
          <w:delText>(1), 66-71. doi: 10.1037/0033-2909.131.1.66</w:delText>
        </w:r>
      </w:del>
    </w:p>
    <w:p w14:paraId="601C722D" w14:textId="77777777" w:rsidR="00856D02" w:rsidRPr="00856D02" w:rsidRDefault="00856D02" w:rsidP="00D30470">
      <w:pPr>
        <w:spacing w:line="480" w:lineRule="auto"/>
        <w:ind w:left="720" w:hanging="720"/>
      </w:pPr>
      <w:r w:rsidRPr="00856D02">
        <w:t xml:space="preserve">Kirchner, W. K., (1958). Age differences in short-term retention of rapidly changing information. </w:t>
      </w:r>
      <w:r w:rsidRPr="00D30470">
        <w:rPr>
          <w:i/>
        </w:rPr>
        <w:t>Journal of Experimental Psychology</w:t>
      </w:r>
      <w:r w:rsidRPr="00856D02">
        <w:t xml:space="preserve">, </w:t>
      </w:r>
      <w:r w:rsidRPr="00B7583A">
        <w:rPr>
          <w:i/>
          <w:iCs/>
        </w:rPr>
        <w:t>55</w:t>
      </w:r>
      <w:r w:rsidRPr="00856D02">
        <w:t>(4), 352-358. doi: 10.1037/h0043688</w:t>
      </w:r>
    </w:p>
    <w:p w14:paraId="40B562BD" w14:textId="59B1BEBE" w:rsidR="00570658" w:rsidRDefault="00570658" w:rsidP="00EB3757">
      <w:pPr>
        <w:spacing w:line="480" w:lineRule="auto"/>
        <w:ind w:left="720" w:hanging="720"/>
        <w:rPr>
          <w:ins w:id="397" w:author="Wikowsky, Addie J" w:date="2019-07-07T14:10:00Z"/>
        </w:rPr>
      </w:pPr>
      <w:proofErr w:type="spellStart"/>
      <w:ins w:id="398" w:author="Wikowsky, Addie J" w:date="2019-07-07T14:10:00Z">
        <w:r w:rsidRPr="00570658">
          <w:t>Mathy</w:t>
        </w:r>
        <w:proofErr w:type="spellEnd"/>
        <w:r w:rsidRPr="00570658">
          <w:t xml:space="preserve">, F., </w:t>
        </w:r>
        <w:proofErr w:type="spellStart"/>
        <w:r w:rsidRPr="00570658">
          <w:t>Chekaf</w:t>
        </w:r>
        <w:proofErr w:type="spellEnd"/>
        <w:r w:rsidRPr="00570658">
          <w:t xml:space="preserve">, M., &amp; Cowan, N. (2018). Simple and </w:t>
        </w:r>
        <w:r>
          <w:t>c</w:t>
        </w:r>
        <w:r w:rsidRPr="00570658">
          <w:t xml:space="preserve">omplex </w:t>
        </w:r>
        <w:r>
          <w:t>w</w:t>
        </w:r>
        <w:r w:rsidRPr="00570658">
          <w:t xml:space="preserve">orking </w:t>
        </w:r>
        <w:r>
          <w:t>m</w:t>
        </w:r>
        <w:r w:rsidRPr="00570658">
          <w:t xml:space="preserve">emory </w:t>
        </w:r>
        <w:r>
          <w:t>t</w:t>
        </w:r>
        <w:r w:rsidRPr="00570658">
          <w:t xml:space="preserve">asks </w:t>
        </w:r>
        <w:r>
          <w:t>a</w:t>
        </w:r>
        <w:r w:rsidRPr="00570658">
          <w:t xml:space="preserve">llow </w:t>
        </w:r>
        <w:r>
          <w:t>si</w:t>
        </w:r>
        <w:r w:rsidRPr="00570658">
          <w:t xml:space="preserve">milar </w:t>
        </w:r>
        <w:r>
          <w:t>b</w:t>
        </w:r>
        <w:r w:rsidRPr="00570658">
          <w:t xml:space="preserve">enefits of </w:t>
        </w:r>
        <w:r>
          <w:t>i</w:t>
        </w:r>
        <w:r w:rsidRPr="00570658">
          <w:t xml:space="preserve">nformation </w:t>
        </w:r>
        <w:r>
          <w:t>c</w:t>
        </w:r>
        <w:r w:rsidRPr="00570658">
          <w:t>ompression. </w:t>
        </w:r>
        <w:r w:rsidRPr="00570658">
          <w:rPr>
            <w:i/>
            <w:iCs/>
          </w:rPr>
          <w:t>Journal of Cognition</w:t>
        </w:r>
        <w:r w:rsidRPr="00570658">
          <w:t>, </w:t>
        </w:r>
        <w:r w:rsidRPr="00570658">
          <w:rPr>
            <w:i/>
            <w:iCs/>
          </w:rPr>
          <w:t>1</w:t>
        </w:r>
        <w:r w:rsidRPr="00570658">
          <w:t xml:space="preserve">(1), 31. </w:t>
        </w:r>
        <w:r>
          <w:t>doi</w:t>
        </w:r>
        <w:r w:rsidRPr="00570658">
          <w:t>: </w:t>
        </w:r>
        <w:r w:rsidRPr="00570658">
          <w:fldChar w:fldCharType="begin"/>
        </w:r>
        <w:r w:rsidRPr="00570658">
          <w:instrText xml:space="preserve"> HYPERLINK "http://doi.org/10.5334/joc.31" </w:instrText>
        </w:r>
        <w:r w:rsidRPr="00570658">
          <w:fldChar w:fldCharType="separate"/>
        </w:r>
        <w:r w:rsidRPr="00570658">
          <w:rPr>
            <w:rStyle w:val="Hyperlink"/>
          </w:rPr>
          <w:t>10.5334/joc.31</w:t>
        </w:r>
        <w:r w:rsidRPr="00570658">
          <w:fldChar w:fldCharType="end"/>
        </w:r>
      </w:ins>
    </w:p>
    <w:p w14:paraId="3E551A50" w14:textId="0198099C" w:rsidR="00856D02" w:rsidRPr="00D30470" w:rsidRDefault="00856D02" w:rsidP="00D30470">
      <w:pPr>
        <w:spacing w:line="480" w:lineRule="auto"/>
        <w:ind w:left="720" w:hanging="720"/>
        <w:rPr>
          <w:u w:val="single"/>
        </w:rPr>
      </w:pPr>
      <w:r w:rsidRPr="00856D02">
        <w:t xml:space="preserve">Miller, G. A., (1956). The magical number seven, plus or minus two: Some limits on our capacity for processing information. </w:t>
      </w:r>
      <w:r w:rsidRPr="00D30470">
        <w:rPr>
          <w:i/>
        </w:rPr>
        <w:t>Psychological Review</w:t>
      </w:r>
      <w:r w:rsidRPr="00856D02">
        <w:t xml:space="preserve">, </w:t>
      </w:r>
      <w:r w:rsidRPr="00D30470">
        <w:rPr>
          <w:i/>
          <w:iCs/>
        </w:rPr>
        <w:t>63</w:t>
      </w:r>
      <w:r w:rsidRPr="00856D02">
        <w:t>(2), 81-97. doi: 10.1037/h0043158</w:t>
      </w:r>
    </w:p>
    <w:p w14:paraId="61DF5377" w14:textId="77777777" w:rsidR="00856D02" w:rsidRPr="00856D02" w:rsidRDefault="00856D02" w:rsidP="00D30470">
      <w:pPr>
        <w:spacing w:line="480" w:lineRule="auto"/>
        <w:ind w:left="720" w:hanging="720"/>
      </w:pPr>
      <w:r w:rsidRPr="00856D02">
        <w:t>Raven, J. C. (1936). Mental tests used in genetic studies: The performance of related individuals on tests mainly educative and mainly reproductive. MSc Thesis of University of London.</w:t>
      </w:r>
    </w:p>
    <w:p w14:paraId="4F91E55B" w14:textId="50B2FFCA" w:rsidR="00856D02" w:rsidRPr="00856D02" w:rsidDel="00570658" w:rsidRDefault="00856D02" w:rsidP="00D30470">
      <w:pPr>
        <w:spacing w:line="480" w:lineRule="auto"/>
        <w:ind w:left="720" w:hanging="720"/>
        <w:rPr>
          <w:del w:id="399" w:author="Wikowsky, Addie J" w:date="2019-07-07T14:02:00Z"/>
        </w:rPr>
      </w:pPr>
      <w:del w:id="400" w:author="Wikowsky, Addie J" w:date="2019-07-07T14:02:00Z">
        <w:r w:rsidRPr="00856D02" w:rsidDel="00570658">
          <w:delText xml:space="preserve">Redick, T.S., Broadway, J. M., Meier, M.E., Kuriakose, P.S., Unsworth, N., Kane, M. J., </w:delText>
        </w:r>
        <w:r w:rsidR="00B7583A" w:rsidDel="00570658">
          <w:delText xml:space="preserve">&amp; </w:delText>
        </w:r>
        <w:r w:rsidRPr="00856D02" w:rsidDel="00570658">
          <w:delText xml:space="preserve">Engle, R.W., (2012). Measuring working memory capacity with automated complex span tasks. </w:delText>
        </w:r>
        <w:r w:rsidRPr="00D30470" w:rsidDel="00570658">
          <w:rPr>
            <w:i/>
          </w:rPr>
          <w:delText>European Journal of Psychological Assessment,</w:delText>
        </w:r>
        <w:r w:rsidRPr="00856D02" w:rsidDel="00570658">
          <w:delText xml:space="preserve"> </w:delText>
        </w:r>
        <w:r w:rsidRPr="00D30470" w:rsidDel="00570658">
          <w:rPr>
            <w:i/>
            <w:iCs/>
          </w:rPr>
          <w:delText>28</w:delText>
        </w:r>
        <w:r w:rsidRPr="00856D02" w:rsidDel="00570658">
          <w:delText>(3), 164-171. doi: 10.1027/1015-5759/a000123</w:delText>
        </w:r>
      </w:del>
    </w:p>
    <w:p w14:paraId="2B18A7D4" w14:textId="5FFE3855" w:rsidR="00856D02" w:rsidRPr="00856D02" w:rsidDel="00570658" w:rsidRDefault="00856D02" w:rsidP="00D30470">
      <w:pPr>
        <w:spacing w:line="480" w:lineRule="auto"/>
        <w:ind w:left="720" w:hanging="720"/>
        <w:rPr>
          <w:del w:id="401" w:author="Wikowsky, Addie J" w:date="2019-07-07T14:02:00Z"/>
        </w:rPr>
      </w:pPr>
      <w:del w:id="402" w:author="Wikowsky, Addie J" w:date="2019-07-07T14:02:00Z">
        <w:r w:rsidRPr="00856D02" w:rsidDel="00570658">
          <w:delText xml:space="preserve">Robinson-Riegler, G., &amp; Robinson-Riegler, B. (2004). </w:delText>
        </w:r>
        <w:r w:rsidRPr="00D30470" w:rsidDel="00570658">
          <w:rPr>
            <w:i/>
            <w:iCs/>
          </w:rPr>
          <w:delText>Cognitive psychology</w:delText>
        </w:r>
        <w:r w:rsidRPr="00856D02" w:rsidDel="00570658">
          <w:delText>. Boston: Allyn and Bacon.</w:delText>
        </w:r>
      </w:del>
    </w:p>
    <w:p w14:paraId="6BEB4CB3" w14:textId="77777777" w:rsidR="00856D02" w:rsidRPr="00856D02" w:rsidRDefault="00856D02" w:rsidP="00D30470">
      <w:pPr>
        <w:spacing w:line="480" w:lineRule="auto"/>
        <w:ind w:left="720" w:hanging="720"/>
      </w:pPr>
      <w:proofErr w:type="spellStart"/>
      <w:r w:rsidRPr="00856D02">
        <w:t>Schmiedek</w:t>
      </w:r>
      <w:proofErr w:type="spellEnd"/>
      <w:r w:rsidRPr="00856D02">
        <w:t xml:space="preserve">, F., Hildebrandt, A., </w:t>
      </w:r>
      <w:proofErr w:type="spellStart"/>
      <w:r w:rsidRPr="00856D02">
        <w:t>Lövdén</w:t>
      </w:r>
      <w:proofErr w:type="spellEnd"/>
      <w:r w:rsidRPr="00856D02">
        <w:t xml:space="preserve">, M., </w:t>
      </w:r>
      <w:proofErr w:type="spellStart"/>
      <w:r w:rsidRPr="00856D02">
        <w:t>Lindenberger</w:t>
      </w:r>
      <w:proofErr w:type="spellEnd"/>
      <w:r w:rsidRPr="00856D02">
        <w:t xml:space="preserve">, U., &amp; Wilhelm, O., (2009). Complex span versus updating tasks of working memory: The gap is not that deep. </w:t>
      </w:r>
      <w:r w:rsidRPr="00D30470">
        <w:rPr>
          <w:i/>
        </w:rPr>
        <w:t>Journal of Experimental Psychology: Learning, Memory, and Cognition,</w:t>
      </w:r>
      <w:r w:rsidRPr="00D30470">
        <w:rPr>
          <w:iCs/>
        </w:rPr>
        <w:t xml:space="preserve"> </w:t>
      </w:r>
      <w:r w:rsidRPr="00D30470">
        <w:rPr>
          <w:i/>
        </w:rPr>
        <w:t>35</w:t>
      </w:r>
      <w:r w:rsidRPr="00D30470">
        <w:rPr>
          <w:iCs/>
        </w:rPr>
        <w:t xml:space="preserve">(4), </w:t>
      </w:r>
      <w:r w:rsidRPr="00856D02">
        <w:t>1089-1096. doi: 10.1037/a0015730.</w:t>
      </w:r>
    </w:p>
    <w:p w14:paraId="3CEA6351" w14:textId="7E7B1FCE" w:rsidR="00856D02" w:rsidRPr="00856D02" w:rsidDel="00570658" w:rsidRDefault="00856D02" w:rsidP="00D30470">
      <w:pPr>
        <w:spacing w:line="480" w:lineRule="auto"/>
        <w:ind w:left="720" w:hanging="720"/>
        <w:rPr>
          <w:del w:id="403" w:author="Wikowsky, Addie J" w:date="2019-07-07T14:02:00Z"/>
        </w:rPr>
      </w:pPr>
      <w:del w:id="404" w:author="Wikowsky, Addie J" w:date="2019-07-07T14:02:00Z">
        <w:r w:rsidRPr="00856D02" w:rsidDel="00570658">
          <w:delText xml:space="preserve">Shah, P., &amp; Miyake, A. (1996). The separability of working memory resources for spatial thinking and language processing: An individual differences approach. </w:delText>
        </w:r>
        <w:r w:rsidRPr="00D30470" w:rsidDel="00570658">
          <w:rPr>
            <w:i/>
          </w:rPr>
          <w:delText xml:space="preserve">Journal of Experimental Psychology: General, </w:delText>
        </w:r>
        <w:r w:rsidRPr="00D30470" w:rsidDel="00570658">
          <w:rPr>
            <w:i/>
            <w:iCs/>
          </w:rPr>
          <w:delText>125</w:delText>
        </w:r>
        <w:r w:rsidRPr="00856D02" w:rsidDel="00570658">
          <w:delText>(1), 4–27. doi: 10.1037/0096-3445.125.1.4</w:delText>
        </w:r>
      </w:del>
    </w:p>
    <w:p w14:paraId="06F0F0AC" w14:textId="3E1B1B4D" w:rsidR="00856D02" w:rsidRPr="00856D02" w:rsidRDefault="00856D02" w:rsidP="00D30470">
      <w:pPr>
        <w:spacing w:line="480" w:lineRule="auto"/>
        <w:ind w:left="720" w:hanging="720"/>
      </w:pPr>
      <w:r w:rsidRPr="00856D02">
        <w:t xml:space="preserve">Shelton, J. T., Elliott, E. M., Matthews, R. A., Hill, B. D., </w:t>
      </w:r>
      <w:r w:rsidR="00B7583A">
        <w:t xml:space="preserve">&amp; </w:t>
      </w:r>
      <w:proofErr w:type="spellStart"/>
      <w:r w:rsidRPr="00856D02">
        <w:t>Grouvier</w:t>
      </w:r>
      <w:proofErr w:type="spellEnd"/>
      <w:r w:rsidRPr="00856D02">
        <w:t xml:space="preserve">, W. D. (2010). The relationships of working memory, secondary memory, and general fluid intelligence: Working memory is special. </w:t>
      </w:r>
      <w:r w:rsidRPr="00D30470">
        <w:rPr>
          <w:i/>
        </w:rPr>
        <w:t>Journal of Experimental Psychology: Learning, Memory, and Cognition,</w:t>
      </w:r>
      <w:r w:rsidRPr="00856D02">
        <w:t xml:space="preserve"> </w:t>
      </w:r>
      <w:r w:rsidRPr="00D30470">
        <w:rPr>
          <w:i/>
          <w:iCs/>
        </w:rPr>
        <w:t>36</w:t>
      </w:r>
      <w:r w:rsidRPr="00856D02">
        <w:t>(3), 813-820. doi: 10.1037/a0019046</w:t>
      </w:r>
    </w:p>
    <w:p w14:paraId="644DAC95" w14:textId="7BA3B63C" w:rsidR="00856D02" w:rsidRPr="00856D02" w:rsidRDefault="00856D02" w:rsidP="00D30470">
      <w:pPr>
        <w:spacing w:line="480" w:lineRule="auto"/>
        <w:ind w:left="720" w:hanging="720"/>
      </w:pPr>
      <w:r w:rsidRPr="00856D02">
        <w:t xml:space="preserve">Turner, M., </w:t>
      </w:r>
      <w:r w:rsidR="00B7583A">
        <w:t xml:space="preserve">&amp; </w:t>
      </w:r>
      <w:r w:rsidRPr="00856D02">
        <w:t xml:space="preserve">Engle, R. W., (1989). Is working memory capacity task dependent? </w:t>
      </w:r>
      <w:r w:rsidRPr="00D30470">
        <w:rPr>
          <w:i/>
        </w:rPr>
        <w:t>Journal of Memory and Language</w:t>
      </w:r>
      <w:r w:rsidRPr="00856D02">
        <w:t xml:space="preserve">, </w:t>
      </w:r>
      <w:r w:rsidRPr="00B7583A">
        <w:rPr>
          <w:i/>
          <w:iCs/>
        </w:rPr>
        <w:t>28</w:t>
      </w:r>
      <w:r w:rsidRPr="00856D02">
        <w:t>(2), 127-154. doi: 10.1016/0749-596X(89)90040-5</w:t>
      </w:r>
    </w:p>
    <w:p w14:paraId="12E2AF84" w14:textId="66BF85C3" w:rsidR="00856D02" w:rsidRPr="00856D02" w:rsidDel="00570658" w:rsidRDefault="00856D02" w:rsidP="00D30470">
      <w:pPr>
        <w:spacing w:line="480" w:lineRule="auto"/>
        <w:ind w:left="720" w:hanging="720"/>
        <w:rPr>
          <w:del w:id="405" w:author="Wikowsky, Addie J" w:date="2019-07-07T14:03:00Z"/>
        </w:rPr>
      </w:pPr>
      <w:del w:id="406" w:author="Wikowsky, Addie J" w:date="2019-07-07T14:03:00Z">
        <w:r w:rsidRPr="00856D02" w:rsidDel="00570658">
          <w:lastRenderedPageBreak/>
          <w:delText xml:space="preserve">Unsworth, N., </w:delText>
        </w:r>
        <w:r w:rsidR="00B7583A" w:rsidDel="00570658">
          <w:delText xml:space="preserve">&amp; </w:delText>
        </w:r>
        <w:r w:rsidRPr="00856D02" w:rsidDel="00570658">
          <w:delText xml:space="preserve">Engle, R. W., (2006). Simple and complex memory spans and their relation abilities: Evidence from list-length effects. </w:delText>
        </w:r>
        <w:r w:rsidRPr="00D30470" w:rsidDel="00570658">
          <w:rPr>
            <w:i/>
          </w:rPr>
          <w:delText xml:space="preserve">Journal of Memory and Language, </w:delText>
        </w:r>
        <w:r w:rsidRPr="00B7583A" w:rsidDel="00570658">
          <w:rPr>
            <w:i/>
            <w:iCs/>
          </w:rPr>
          <w:delText>54</w:delText>
        </w:r>
        <w:r w:rsidRPr="00856D02" w:rsidDel="00570658">
          <w:delText>, 68-80. doi: 10.1016/j.jml.2005.06.003</w:delText>
        </w:r>
      </w:del>
    </w:p>
    <w:p w14:paraId="1D741733" w14:textId="026B857B" w:rsidR="00856D02" w:rsidRPr="00856D02" w:rsidRDefault="00856D02" w:rsidP="00D30470">
      <w:pPr>
        <w:spacing w:line="480" w:lineRule="auto"/>
        <w:ind w:left="720" w:hanging="720"/>
      </w:pPr>
      <w:r w:rsidRPr="00856D02">
        <w:t xml:space="preserve">Unsworth, N., </w:t>
      </w:r>
      <w:proofErr w:type="spellStart"/>
      <w:r w:rsidRPr="00856D02">
        <w:t>Heitz</w:t>
      </w:r>
      <w:proofErr w:type="spellEnd"/>
      <w:r w:rsidRPr="00856D02">
        <w:t xml:space="preserve">, R.P., Schrock, J.C., </w:t>
      </w:r>
      <w:r w:rsidR="00B7583A">
        <w:t xml:space="preserve">&amp; </w:t>
      </w:r>
      <w:r w:rsidRPr="00856D02">
        <w:t xml:space="preserve">Engle, R. W., (2005). An automated version of the operation span task. </w:t>
      </w:r>
      <w:r w:rsidRPr="00D30470">
        <w:rPr>
          <w:i/>
        </w:rPr>
        <w:t>Behavior Research Methods,</w:t>
      </w:r>
      <w:r w:rsidRPr="00856D02">
        <w:t xml:space="preserve"> </w:t>
      </w:r>
      <w:r w:rsidRPr="00D30470">
        <w:rPr>
          <w:i/>
          <w:iCs/>
        </w:rPr>
        <w:t>37</w:t>
      </w:r>
      <w:r w:rsidRPr="00856D02">
        <w:t>(3), 498-505. doi: 10.3758/BF03192720</w:t>
      </w:r>
    </w:p>
    <w:p w14:paraId="74DB7C72" w14:textId="54F415D8" w:rsidR="00856D02" w:rsidRPr="00856D02" w:rsidDel="00570658" w:rsidRDefault="00856D02" w:rsidP="00D30470">
      <w:pPr>
        <w:spacing w:line="480" w:lineRule="auto"/>
        <w:ind w:left="720" w:hanging="720"/>
        <w:rPr>
          <w:del w:id="407" w:author="Wikowsky, Addie J" w:date="2019-07-07T14:03:00Z"/>
        </w:rPr>
      </w:pPr>
      <w:del w:id="408" w:author="Wikowsky, Addie J" w:date="2019-07-07T14:03:00Z">
        <w:r w:rsidRPr="00856D02" w:rsidDel="00570658">
          <w:delText>Waugh, N. C., &amp; Norman, D. A. (1965). Primary memory. </w:delText>
        </w:r>
        <w:r w:rsidRPr="00D30470" w:rsidDel="00570658">
          <w:rPr>
            <w:i/>
            <w:iCs/>
          </w:rPr>
          <w:delText>Psychological Review</w:delText>
        </w:r>
        <w:r w:rsidRPr="00856D02" w:rsidDel="00570658">
          <w:delText>, </w:delText>
        </w:r>
        <w:r w:rsidRPr="00D30470" w:rsidDel="00570658">
          <w:rPr>
            <w:i/>
            <w:iCs/>
          </w:rPr>
          <w:delText>72</w:delText>
        </w:r>
        <w:r w:rsidRPr="00856D02" w:rsidDel="00570658">
          <w:delText>(2), 89–104. doi: 10.1037/h0021797</w:delText>
        </w:r>
      </w:del>
    </w:p>
    <w:p w14:paraId="23421B79" w14:textId="18AB8AD2" w:rsidR="00856D02" w:rsidRPr="00856D02" w:rsidRDefault="00856D02" w:rsidP="00D30470">
      <w:pPr>
        <w:spacing w:line="480" w:lineRule="auto"/>
        <w:ind w:left="720" w:hanging="720"/>
      </w:pPr>
      <w:r w:rsidRPr="00856D02">
        <w:t xml:space="preserve">Yuan, K., </w:t>
      </w:r>
      <w:proofErr w:type="spellStart"/>
      <w:r w:rsidRPr="00856D02">
        <w:t>Steedle</w:t>
      </w:r>
      <w:proofErr w:type="spellEnd"/>
      <w:r w:rsidRPr="00856D02">
        <w:t xml:space="preserve">, J., Shavelson, R., Alonzo, A., </w:t>
      </w:r>
      <w:r w:rsidR="00B7583A">
        <w:t xml:space="preserve">&amp; </w:t>
      </w:r>
      <w:proofErr w:type="spellStart"/>
      <w:r w:rsidRPr="00856D02">
        <w:t>Oppezzo</w:t>
      </w:r>
      <w:proofErr w:type="spellEnd"/>
      <w:r w:rsidRPr="00856D02">
        <w:t xml:space="preserve">, M., (2006). Working memory, fluid intelligence, and science learning. </w:t>
      </w:r>
      <w:r w:rsidRPr="00D30470">
        <w:rPr>
          <w:i/>
          <w:iCs/>
        </w:rPr>
        <w:t>Educational Research Review</w:t>
      </w:r>
      <w:r w:rsidRPr="00856D02">
        <w:t xml:space="preserve">, </w:t>
      </w:r>
      <w:r w:rsidRPr="00D30470">
        <w:rPr>
          <w:i/>
          <w:iCs/>
        </w:rPr>
        <w:t>1</w:t>
      </w:r>
      <w:r w:rsidRPr="00856D02">
        <w:t>(2), 83-98. doi: 10.1016/j.edurev.2006.08.005</w:t>
      </w:r>
    </w:p>
    <w:p w14:paraId="7A2C22C8" w14:textId="77777777" w:rsidR="00D968E1" w:rsidRPr="007B01B1" w:rsidRDefault="00D968E1" w:rsidP="00D30470">
      <w:pPr>
        <w:spacing w:line="480" w:lineRule="auto"/>
        <w:ind w:left="720"/>
      </w:pPr>
    </w:p>
    <w:p w14:paraId="5596DE87" w14:textId="149E1BBD" w:rsidR="00EF7398" w:rsidRDefault="00EF7398">
      <w:r>
        <w:br w:type="page"/>
      </w:r>
    </w:p>
    <w:p w14:paraId="109AF0F0" w14:textId="7ABEB0FB" w:rsidR="002041C7" w:rsidRDefault="00EF7398" w:rsidP="00D30470">
      <w:pPr>
        <w:spacing w:line="480" w:lineRule="auto"/>
        <w:jc w:val="center"/>
        <w:rPr>
          <w:b/>
          <w:bCs/>
        </w:rPr>
      </w:pPr>
      <w:r w:rsidRPr="00EF7398">
        <w:rPr>
          <w:b/>
          <w:bCs/>
        </w:rPr>
        <w:lastRenderedPageBreak/>
        <w:t xml:space="preserve">APPENDIX </w:t>
      </w:r>
    </w:p>
    <w:p w14:paraId="0098867F" w14:textId="7DD42EA8" w:rsidR="00EF7398" w:rsidRDefault="00EF7398" w:rsidP="00D30470">
      <w:pPr>
        <w:spacing w:line="480" w:lineRule="auto"/>
        <w:jc w:val="center"/>
        <w:rPr>
          <w:b/>
          <w:bCs/>
        </w:rPr>
      </w:pPr>
    </w:p>
    <w:p w14:paraId="500ED020" w14:textId="2D939C53" w:rsidR="00EF7398" w:rsidRDefault="00EF7398" w:rsidP="00D30470">
      <w:pPr>
        <w:spacing w:line="480" w:lineRule="auto"/>
        <w:jc w:val="center"/>
        <w:rPr>
          <w:b/>
          <w:bCs/>
        </w:rPr>
      </w:pPr>
    </w:p>
    <w:p w14:paraId="12E0E835" w14:textId="31DA37C8" w:rsidR="00911471" w:rsidRPr="00911471" w:rsidRDefault="00911471" w:rsidP="00911471">
      <w:pPr>
        <w:spacing w:line="480" w:lineRule="auto"/>
      </w:pPr>
      <w:r>
        <w:t xml:space="preserve">Appendix A. Human Subjects IRB Approval </w:t>
      </w:r>
    </w:p>
    <w:p w14:paraId="022BD69B" w14:textId="7CA9A51D" w:rsidR="00EF7398" w:rsidRPr="00EF7398" w:rsidRDefault="00911471" w:rsidP="00EF7398">
      <w:pPr>
        <w:spacing w:line="480" w:lineRule="auto"/>
        <w:rPr>
          <w:b/>
          <w:bCs/>
        </w:rPr>
      </w:pPr>
      <w:r w:rsidRPr="00911471">
        <w:rPr>
          <w:b/>
          <w:bCs/>
          <w:noProof/>
        </w:rPr>
        <w:drawing>
          <wp:inline distT="0" distB="0" distL="0" distR="0" wp14:anchorId="13304429" wp14:editId="7DA27EE8">
            <wp:extent cx="5943600" cy="54864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486400"/>
                    </a:xfrm>
                    <a:prstGeom prst="rect">
                      <a:avLst/>
                    </a:prstGeom>
                  </pic:spPr>
                </pic:pic>
              </a:graphicData>
            </a:graphic>
          </wp:inline>
        </w:drawing>
      </w:r>
    </w:p>
    <w:sectPr w:rsidR="00EF7398" w:rsidRPr="00EF7398" w:rsidSect="003D3F34">
      <w:pgSz w:w="12240" w:h="15840" w:code="1"/>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Wikowsky, Addie J" w:date="2019-07-07T20:47:00Z" w:initials="WAJ">
    <w:p w14:paraId="1A957B39" w14:textId="2430E9CC" w:rsidR="00C2002B" w:rsidRDefault="00C2002B">
      <w:pPr>
        <w:pStyle w:val="CommentText"/>
      </w:pPr>
      <w:r>
        <w:rPr>
          <w:rStyle w:val="CommentReference"/>
        </w:rPr>
        <w:annotationRef/>
      </w:r>
      <w:r>
        <w:t xml:space="preserve">Still working through this. </w:t>
      </w:r>
    </w:p>
  </w:comment>
  <w:comment w:id="26" w:author="Wikowsky, Addie J" w:date="2019-06-30T20:36:00Z" w:initials="WAJ">
    <w:p w14:paraId="104FD638" w14:textId="523D1A84" w:rsidR="00C2002B" w:rsidRDefault="00C2002B">
      <w:pPr>
        <w:pStyle w:val="CommentText"/>
      </w:pPr>
      <w:r>
        <w:rPr>
          <w:rStyle w:val="CommentReference"/>
        </w:rPr>
        <w:annotationRef/>
      </w:r>
      <w:r>
        <w:rPr>
          <w:rStyle w:val="CommentReference"/>
        </w:rPr>
        <w:t>FD: adding periods btw titles and page numbers?</w:t>
      </w:r>
    </w:p>
  </w:comment>
  <w:comment w:id="27" w:author="Wikowsky, Addie J" w:date="2019-07-07T20:53:00Z" w:initials="WAJ">
    <w:p w14:paraId="71F80012" w14:textId="16A442F0" w:rsidR="00C2002B" w:rsidRDefault="00C2002B">
      <w:pPr>
        <w:pStyle w:val="CommentText"/>
      </w:pPr>
      <w:r>
        <w:rPr>
          <w:rStyle w:val="CommentReference"/>
        </w:rPr>
        <w:annotationRef/>
      </w:r>
      <w:r>
        <w:t>No periods in formatting guide</w:t>
      </w:r>
    </w:p>
  </w:comment>
  <w:comment w:id="56" w:author="Wikowsky, Addie J" w:date="2019-07-06T00:00:00Z" w:initials="WAJ">
    <w:p w14:paraId="2B3A8677" w14:textId="6EBE0D60" w:rsidR="00C2002B" w:rsidRDefault="00C2002B">
      <w:pPr>
        <w:pStyle w:val="CommentText"/>
      </w:pPr>
      <w:r>
        <w:rPr>
          <w:rStyle w:val="CommentReference"/>
        </w:rPr>
        <w:annotationRef/>
      </w:r>
      <w:r>
        <w:t>This is terrible, I know. I’m working on wording. Better ideas to get my point across?</w:t>
      </w:r>
    </w:p>
  </w:comment>
  <w:comment w:id="58" w:author="Wikowsky, Addie J" w:date="2019-06-30T20:12:00Z" w:initials="WAJ">
    <w:p w14:paraId="348DF0B1" w14:textId="2870FF8C" w:rsidR="00C2002B" w:rsidRDefault="00C2002B">
      <w:pPr>
        <w:pStyle w:val="CommentText"/>
      </w:pPr>
      <w:r>
        <w:rPr>
          <w:rStyle w:val="CommentReference"/>
        </w:rPr>
        <w:annotationRef/>
      </w:r>
      <w:r>
        <w:t>FF: do all human cognition studies include WM? If not, then is it a critical component</w:t>
      </w:r>
    </w:p>
  </w:comment>
  <w:comment w:id="60" w:author="Wikowsky, Addie J" w:date="2019-06-30T20:12:00Z" w:initials="WAJ">
    <w:p w14:paraId="1909D9F0" w14:textId="77777777" w:rsidR="00C2002B" w:rsidRDefault="00C2002B">
      <w:pPr>
        <w:pStyle w:val="CommentText"/>
      </w:pPr>
      <w:r>
        <w:rPr>
          <w:rStyle w:val="CommentReference"/>
        </w:rPr>
        <w:annotationRef/>
      </w:r>
      <w:r>
        <w:t>FF: Awkward phrasing</w:t>
      </w:r>
    </w:p>
    <w:p w14:paraId="7CC81C0C" w14:textId="16991DB1" w:rsidR="00C2002B" w:rsidRDefault="00C2002B">
      <w:pPr>
        <w:pStyle w:val="CommentText"/>
      </w:pPr>
      <w:r>
        <w:t>-I need to make these statements more research based/professional</w:t>
      </w:r>
    </w:p>
  </w:comment>
  <w:comment w:id="63" w:author="Wikowsky, Addie J" w:date="2019-06-30T20:37:00Z" w:initials="WAJ">
    <w:p w14:paraId="554551B7" w14:textId="1C44AE27" w:rsidR="00C2002B" w:rsidRDefault="00C2002B">
      <w:pPr>
        <w:pStyle w:val="CommentText"/>
      </w:pPr>
      <w:r>
        <w:rPr>
          <w:rStyle w:val="CommentReference"/>
        </w:rPr>
        <w:annotationRef/>
      </w:r>
      <w:r>
        <w:t xml:space="preserve">FD: not clear what central executive is </w:t>
      </w:r>
    </w:p>
  </w:comment>
  <w:comment w:id="64" w:author="Wikowsky, Addie J" w:date="2019-07-06T00:06:00Z" w:initials="WAJ">
    <w:p w14:paraId="57CFA93F" w14:textId="79EE7D9C" w:rsidR="00C2002B" w:rsidRDefault="00C2002B">
      <w:pPr>
        <w:pStyle w:val="CommentText"/>
      </w:pPr>
      <w:r>
        <w:rPr>
          <w:rStyle w:val="CommentReference"/>
        </w:rPr>
        <w:annotationRef/>
      </w:r>
      <w:r>
        <w:t>I’m not sure how to explain it more/ better?</w:t>
      </w:r>
    </w:p>
  </w:comment>
  <w:comment w:id="74" w:author="Wikowsky, Addie J" w:date="2019-06-30T20:14:00Z" w:initials="WAJ">
    <w:p w14:paraId="7C142260" w14:textId="420D6914" w:rsidR="00C2002B" w:rsidRDefault="00C2002B">
      <w:pPr>
        <w:pStyle w:val="CommentText"/>
      </w:pPr>
      <w:r>
        <w:rPr>
          <w:rStyle w:val="CommentReference"/>
        </w:rPr>
        <w:annotationRef/>
      </w:r>
      <w:r>
        <w:t>FF: statement seems to indicate that any behavior that can be observed and measured is intelligence</w:t>
      </w:r>
    </w:p>
  </w:comment>
  <w:comment w:id="91" w:author="Wikowsky, Addie J" w:date="2019-06-30T20:40:00Z" w:initials="WAJ">
    <w:p w14:paraId="625F386E" w14:textId="77777777" w:rsidR="00C2002B" w:rsidRDefault="00C2002B">
      <w:pPr>
        <w:pStyle w:val="CommentText"/>
      </w:pPr>
      <w:r>
        <w:rPr>
          <w:rStyle w:val="CommentReference"/>
        </w:rPr>
        <w:annotationRef/>
      </w:r>
      <w:r>
        <w:t xml:space="preserve">FD: </w:t>
      </w:r>
    </w:p>
    <w:p w14:paraId="03C72E21" w14:textId="7A04C77F" w:rsidR="00C2002B" w:rsidRDefault="00C2002B">
      <w:pPr>
        <w:pStyle w:val="CommentText"/>
      </w:pPr>
      <w:r>
        <w:t>-how are dual trial tasks conducted</w:t>
      </w:r>
    </w:p>
    <w:p w14:paraId="5FAF02A0" w14:textId="438C3769" w:rsidR="00C2002B" w:rsidRDefault="00C2002B">
      <w:pPr>
        <w:pStyle w:val="CommentText"/>
      </w:pPr>
      <w:r>
        <w:t>-more clear distinction between dual and complex</w:t>
      </w:r>
    </w:p>
  </w:comment>
  <w:comment w:id="92" w:author="Wikowsky, Addie J" w:date="2019-06-30T20:16:00Z" w:initials="WAJ">
    <w:p w14:paraId="2F519D57" w14:textId="4EFE89F2" w:rsidR="00C2002B" w:rsidRDefault="00C2002B">
      <w:pPr>
        <w:pStyle w:val="CommentText"/>
      </w:pPr>
      <w:r>
        <w:rPr>
          <w:rStyle w:val="CommentReference"/>
        </w:rPr>
        <w:annotationRef/>
      </w:r>
      <w:r>
        <w:t>FF: I’m not sure what this means</w:t>
      </w:r>
    </w:p>
  </w:comment>
  <w:comment w:id="97" w:author="Wikowsky, Addie J" w:date="2019-06-30T20:17:00Z" w:initials="WAJ">
    <w:p w14:paraId="15FEE18F" w14:textId="7F0EA5F7" w:rsidR="00C2002B" w:rsidRDefault="00C2002B">
      <w:pPr>
        <w:pStyle w:val="CommentText"/>
      </w:pPr>
      <w:r>
        <w:rPr>
          <w:rStyle w:val="CommentReference"/>
        </w:rPr>
        <w:annotationRef/>
      </w:r>
      <w:r>
        <w:t>FF: Unclear meaning</w:t>
      </w:r>
    </w:p>
  </w:comment>
  <w:comment w:id="103" w:author="Wikowsky, Addie J" w:date="2019-06-30T20:43:00Z" w:initials="WAJ">
    <w:p w14:paraId="321BFFA0" w14:textId="7B3778A5" w:rsidR="00C2002B" w:rsidRDefault="00C2002B">
      <w:pPr>
        <w:pStyle w:val="CommentText"/>
      </w:pPr>
      <w:r>
        <w:rPr>
          <w:rStyle w:val="CommentReference"/>
        </w:rPr>
        <w:annotationRef/>
      </w:r>
      <w:r>
        <w:t>I changed the wording on this. Is “as well” still informal? How else would you say this?</w:t>
      </w:r>
    </w:p>
  </w:comment>
  <w:comment w:id="116" w:author="Wikowsky, Addie J" w:date="2019-06-30T20:45:00Z" w:initials="WAJ">
    <w:p w14:paraId="67903CC9" w14:textId="2718FF90" w:rsidR="00C2002B" w:rsidRDefault="00C2002B">
      <w:pPr>
        <w:pStyle w:val="CommentText"/>
      </w:pPr>
      <w:r>
        <w:rPr>
          <w:rStyle w:val="CommentReference"/>
        </w:rPr>
        <w:annotationRef/>
      </w:r>
      <w:r>
        <w:t>FD: This sentence is awkward</w:t>
      </w:r>
    </w:p>
  </w:comment>
  <w:comment w:id="138" w:author="Wikowsky, Addie J" w:date="2019-07-02T12:01:00Z" w:initials="WAJ">
    <w:p w14:paraId="4C5D8E2A" w14:textId="53E5806A" w:rsidR="00C2002B" w:rsidRDefault="00C2002B">
      <w:pPr>
        <w:pStyle w:val="CommentText"/>
      </w:pPr>
      <w:r>
        <w:rPr>
          <w:rStyle w:val="CommentReference"/>
        </w:rPr>
        <w:annotationRef/>
      </w:r>
      <w:r>
        <w:t>More formal statement in last paragraph about why we are performing this study</w:t>
      </w:r>
    </w:p>
  </w:comment>
  <w:comment w:id="139" w:author="Wikowsky, Addie J" w:date="2019-07-06T23:31:00Z" w:initials="WAJ">
    <w:p w14:paraId="28C5106B" w14:textId="26453142" w:rsidR="00C2002B" w:rsidRDefault="00C2002B">
      <w:pPr>
        <w:pStyle w:val="CommentText"/>
      </w:pPr>
      <w:r>
        <w:rPr>
          <w:rStyle w:val="CommentReference"/>
        </w:rPr>
        <w:annotationRef/>
      </w:r>
      <w:r>
        <w:t>Do you think I did this? What else can I add?</w:t>
      </w:r>
    </w:p>
  </w:comment>
  <w:comment w:id="140" w:author="Wikowsky, Addie J" w:date="2019-06-30T20:19:00Z" w:initials="WAJ">
    <w:p w14:paraId="4DF6BE61" w14:textId="7ACA8100" w:rsidR="00C2002B" w:rsidRDefault="00C2002B">
      <w:pPr>
        <w:pStyle w:val="CommentText"/>
      </w:pPr>
      <w:r>
        <w:rPr>
          <w:rStyle w:val="CommentReference"/>
        </w:rPr>
        <w:annotationRef/>
      </w:r>
      <w:r>
        <w:t xml:space="preserve">FF: </w:t>
      </w:r>
      <w:proofErr w:type="gramStart"/>
      <w:r>
        <w:t>so</w:t>
      </w:r>
      <w:proofErr w:type="gramEnd"/>
      <w:r>
        <w:t xml:space="preserve"> if they met the FL requirement they could choose to participate in the </w:t>
      </w:r>
      <w:proofErr w:type="spellStart"/>
      <w:r>
        <w:t>non FL</w:t>
      </w:r>
      <w:proofErr w:type="spellEnd"/>
      <w:r>
        <w:t xml:space="preserve"> study?</w:t>
      </w:r>
    </w:p>
  </w:comment>
  <w:comment w:id="141" w:author="Wikowsky, Addie J" w:date="2019-06-30T20:50:00Z" w:initials="WAJ">
    <w:p w14:paraId="0131DB31" w14:textId="77777777" w:rsidR="00C2002B" w:rsidRDefault="00C2002B">
      <w:pPr>
        <w:pStyle w:val="CommentText"/>
      </w:pPr>
      <w:r>
        <w:rPr>
          <w:rStyle w:val="CommentReference"/>
        </w:rPr>
        <w:annotationRef/>
      </w:r>
      <w:r>
        <w:t>FD: revise sentence</w:t>
      </w:r>
    </w:p>
    <w:p w14:paraId="7FE58BB9" w14:textId="7B058B36" w:rsidR="00C2002B" w:rsidRDefault="00C2002B" w:rsidP="00FF28DA">
      <w:pPr>
        <w:pStyle w:val="CommentText"/>
        <w:numPr>
          <w:ilvl w:val="0"/>
          <w:numId w:val="19"/>
        </w:numPr>
      </w:pPr>
      <w:r>
        <w:t>In HS or college</w:t>
      </w:r>
    </w:p>
  </w:comment>
  <w:comment w:id="164" w:author="Wikowsky, Addie J" w:date="2019-06-30T20:26:00Z" w:initials="WAJ">
    <w:p w14:paraId="271F3275" w14:textId="0DE71086" w:rsidR="00C2002B" w:rsidRDefault="00C2002B">
      <w:pPr>
        <w:pStyle w:val="CommentText"/>
      </w:pPr>
      <w:r>
        <w:rPr>
          <w:rStyle w:val="CommentReference"/>
        </w:rPr>
        <w:annotationRef/>
      </w:r>
      <w:r>
        <w:t xml:space="preserve">FF: </w:t>
      </w:r>
      <w:proofErr w:type="spellStart"/>
      <w:r>
        <w:t>latin</w:t>
      </w:r>
      <w:proofErr w:type="spellEnd"/>
      <w:r>
        <w:t xml:space="preserve"> square would not produce all </w:t>
      </w:r>
      <w:proofErr w:type="spellStart"/>
      <w:r>
        <w:t>cominations</w:t>
      </w:r>
      <w:proofErr w:type="spellEnd"/>
    </w:p>
  </w:comment>
  <w:comment w:id="243" w:author="Wikowsky, Addie J" w:date="2019-06-30T20:53:00Z" w:initials="WAJ">
    <w:p w14:paraId="585B4027" w14:textId="77777777" w:rsidR="00C2002B" w:rsidRDefault="00C2002B">
      <w:pPr>
        <w:pStyle w:val="CommentText"/>
      </w:pPr>
      <w:r>
        <w:rPr>
          <w:rStyle w:val="CommentReference"/>
        </w:rPr>
        <w:annotationRef/>
      </w:r>
      <w:r>
        <w:t>FD: include R</w:t>
      </w:r>
      <w:r>
        <w:rPr>
          <w:vertAlign w:val="superscript"/>
        </w:rPr>
        <w:t>2</w:t>
      </w:r>
      <w:r>
        <w:t xml:space="preserve"> </w:t>
      </w:r>
    </w:p>
    <w:p w14:paraId="393F5953" w14:textId="77777777" w:rsidR="00C2002B" w:rsidRDefault="00C2002B">
      <w:pPr>
        <w:pStyle w:val="CommentText"/>
      </w:pPr>
    </w:p>
    <w:p w14:paraId="73C11150" w14:textId="0DD5867C" w:rsidR="00C2002B" w:rsidRPr="00860F24" w:rsidRDefault="00C2002B">
      <w:pPr>
        <w:pStyle w:val="CommentText"/>
      </w:pPr>
      <w:r>
        <w:t xml:space="preserve">Dana also suggests </w:t>
      </w:r>
      <w:proofErr w:type="gramStart"/>
      <w:r>
        <w:t>to put</w:t>
      </w:r>
      <w:proofErr w:type="gramEnd"/>
      <w:r>
        <w:t xml:space="preserve"> a “0,” so </w:t>
      </w:r>
      <w:r>
        <w:rPr>
          <w:i/>
          <w:iCs/>
        </w:rPr>
        <w:t>r</w:t>
      </w:r>
      <w:r>
        <w:t xml:space="preserve"> = 0.57. You told me not to- correct? We are sticking with no leading </w:t>
      </w:r>
      <w:proofErr w:type="gramStart"/>
      <w:r>
        <w:t>zeros?</w:t>
      </w:r>
      <w:proofErr w:type="gramEnd"/>
    </w:p>
  </w:comment>
  <w:comment w:id="244" w:author="Wikowsky, Addie J" w:date="2019-07-07T20:55:00Z" w:initials="WAJ">
    <w:p w14:paraId="5D5242F0" w14:textId="798DE371" w:rsidR="00C2002B" w:rsidRPr="00307D32" w:rsidRDefault="00C2002B">
      <w:pPr>
        <w:pStyle w:val="CommentText"/>
      </w:pPr>
      <w:r>
        <w:rPr>
          <w:rStyle w:val="CommentReference"/>
        </w:rPr>
        <w:annotationRef/>
      </w:r>
      <w:r>
        <w:t>Added R</w:t>
      </w:r>
      <w:r>
        <w:rPr>
          <w:vertAlign w:val="superscript"/>
        </w:rPr>
        <w:t>2</w:t>
      </w:r>
      <w:r>
        <w:t xml:space="preserve"> but did I put it in the right spot?</w:t>
      </w:r>
    </w:p>
  </w:comment>
  <w:comment w:id="245" w:author="Wikowsky, Addie J" w:date="2019-07-11T11:24:00Z" w:initials="WAJ">
    <w:p w14:paraId="05FB7327" w14:textId="2793E9D6" w:rsidR="004C459C" w:rsidRDefault="004C459C">
      <w:pPr>
        <w:pStyle w:val="CommentText"/>
      </w:pPr>
      <w:r>
        <w:rPr>
          <w:rStyle w:val="CommentReference"/>
        </w:rPr>
        <w:annotationRef/>
      </w:r>
      <w:r>
        <w:t xml:space="preserve">Consulted with Dr. B, no leading zeros. </w:t>
      </w:r>
    </w:p>
  </w:comment>
  <w:comment w:id="278" w:author="Wikowsky, Addie J" w:date="2019-06-30T20:57:00Z" w:initials="WAJ">
    <w:p w14:paraId="6348189F" w14:textId="08D00697" w:rsidR="00C2002B" w:rsidRDefault="00C2002B">
      <w:pPr>
        <w:pStyle w:val="CommentText"/>
      </w:pPr>
      <w:r>
        <w:rPr>
          <w:rStyle w:val="CommentReference"/>
        </w:rPr>
        <w:annotationRef/>
      </w:r>
      <w:r>
        <w:t>FD: describe what this means</w:t>
      </w:r>
    </w:p>
  </w:comment>
  <w:comment w:id="279" w:author="Wikowsky, Addie J" w:date="2019-07-07T21:59:00Z" w:initials="WAJ">
    <w:p w14:paraId="6366D436" w14:textId="04FC9B0C" w:rsidR="00EF7398" w:rsidRDefault="00EF7398">
      <w:pPr>
        <w:pStyle w:val="CommentText"/>
      </w:pPr>
      <w:r>
        <w:rPr>
          <w:rStyle w:val="CommentReference"/>
        </w:rPr>
        <w:annotationRef/>
      </w:r>
      <w:r>
        <w:t>Check</w:t>
      </w:r>
      <w:r w:rsidR="004C459C">
        <w:t xml:space="preserve"> p</w:t>
      </w:r>
      <w:r w:rsidR="004C459C">
        <w:t>lease</w:t>
      </w:r>
      <w:bookmarkStart w:id="283" w:name="_GoBack"/>
      <w:bookmarkEnd w:id="283"/>
      <w:r>
        <w:t xml:space="preserve">. </w:t>
      </w:r>
    </w:p>
  </w:comment>
  <w:comment w:id="297" w:author="Wikowsky, Addie J" w:date="2019-06-30T20:58:00Z" w:initials="WAJ">
    <w:p w14:paraId="1488A43A" w14:textId="05AF9F5D" w:rsidR="00C2002B" w:rsidRDefault="00C2002B">
      <w:pPr>
        <w:pStyle w:val="CommentText"/>
      </w:pPr>
      <w:r>
        <w:rPr>
          <w:rStyle w:val="CommentReference"/>
        </w:rPr>
        <w:annotationRef/>
      </w:r>
      <w:r>
        <w:t>FD: primarily language or both typing and language?</w:t>
      </w:r>
    </w:p>
  </w:comment>
  <w:comment w:id="307" w:author="Wikowsky, Addie J" w:date="2019-06-30T20:58:00Z" w:initials="WAJ">
    <w:p w14:paraId="3D816B35" w14:textId="4BD0C2C4" w:rsidR="00C2002B" w:rsidRDefault="00C2002B">
      <w:pPr>
        <w:pStyle w:val="CommentText"/>
      </w:pPr>
      <w:r>
        <w:rPr>
          <w:rStyle w:val="CommentReference"/>
        </w:rPr>
        <w:annotationRef/>
      </w:r>
      <w:r>
        <w:t>FD: WC</w:t>
      </w:r>
    </w:p>
  </w:comment>
  <w:comment w:id="308" w:author="Wikowsky, Addie J" w:date="2019-07-06T23:27:00Z" w:initials="WAJ">
    <w:p w14:paraId="45BA5D31" w14:textId="7506BFBC" w:rsidR="00C2002B" w:rsidRDefault="00C2002B">
      <w:pPr>
        <w:pStyle w:val="CommentText"/>
      </w:pPr>
      <w:r>
        <w:rPr>
          <w:rStyle w:val="CommentReference"/>
        </w:rPr>
        <w:annotationRef/>
      </w:r>
      <w:r>
        <w:t xml:space="preserve">I’m not sure how to rephrase this. </w:t>
      </w:r>
    </w:p>
  </w:comment>
  <w:comment w:id="311" w:author="Wikowsky, Addie J" w:date="2019-06-30T20:27:00Z" w:initials="WAJ">
    <w:p w14:paraId="4E12EA2B" w14:textId="3EE3599B" w:rsidR="00C2002B" w:rsidRDefault="00C2002B">
      <w:pPr>
        <w:pStyle w:val="CommentText"/>
      </w:pPr>
      <w:r>
        <w:rPr>
          <w:rStyle w:val="CommentReference"/>
        </w:rPr>
        <w:annotationRef/>
      </w:r>
      <w:r>
        <w:t>Is typing typically used as an expertise task in research</w:t>
      </w:r>
    </w:p>
  </w:comment>
  <w:comment w:id="312" w:author="Wikowsky, Addie J" w:date="2019-07-07T21:57:00Z" w:initials="WAJ">
    <w:p w14:paraId="27FFB65A" w14:textId="53D4BB6D" w:rsidR="00EF7398" w:rsidRDefault="00EF7398">
      <w:pPr>
        <w:pStyle w:val="CommentText"/>
      </w:pPr>
      <w:r>
        <w:rPr>
          <w:rStyle w:val="CommentReference"/>
        </w:rPr>
        <w:annotationRef/>
      </w:r>
      <w:r>
        <w:t>I think we addressed this during the defense. Do I need to add anything else?</w:t>
      </w:r>
    </w:p>
  </w:comment>
  <w:comment w:id="314" w:author="Wikowsky, Addie J" w:date="2019-06-30T20:59:00Z" w:initials="WAJ">
    <w:p w14:paraId="4F00D3BD" w14:textId="77777777" w:rsidR="00C2002B" w:rsidRDefault="00C2002B">
      <w:pPr>
        <w:pStyle w:val="CommentText"/>
      </w:pPr>
      <w:r>
        <w:rPr>
          <w:rStyle w:val="CommentReference"/>
        </w:rPr>
        <w:annotationRef/>
      </w:r>
      <w:r>
        <w:t xml:space="preserve">FD: </w:t>
      </w:r>
    </w:p>
    <w:p w14:paraId="10B1FEF9" w14:textId="602CF4F5" w:rsidR="00C2002B" w:rsidRDefault="00C2002B">
      <w:pPr>
        <w:pStyle w:val="CommentText"/>
      </w:pPr>
      <w:r>
        <w:t>-more description/interpretation of results</w:t>
      </w:r>
    </w:p>
    <w:p w14:paraId="45CF31D1" w14:textId="77777777" w:rsidR="00C2002B" w:rsidRDefault="00C2002B">
      <w:pPr>
        <w:pStyle w:val="CommentText"/>
      </w:pPr>
      <w:r>
        <w:t>-state more specifically the implications of this study</w:t>
      </w:r>
    </w:p>
    <w:p w14:paraId="4F0C9A32" w14:textId="77777777" w:rsidR="00C2002B" w:rsidRDefault="00C2002B">
      <w:pPr>
        <w:pStyle w:val="CommentText"/>
      </w:pPr>
      <w:r>
        <w:t>-outline future research ideas in more detail (beyond larger sample, other ideas?)</w:t>
      </w:r>
    </w:p>
    <w:p w14:paraId="685CD65B" w14:textId="46205BBC" w:rsidR="00C2002B" w:rsidRDefault="00C2002B">
      <w:pPr>
        <w:pStyle w:val="CommentText"/>
      </w:pPr>
      <w:r>
        <w:t>-only one limitation notable (is typing a good test?)</w:t>
      </w:r>
    </w:p>
    <w:p w14:paraId="3C631A32" w14:textId="2A68B376" w:rsidR="00C2002B" w:rsidRDefault="00C2002B">
      <w:pPr>
        <w:pStyle w:val="CommentText"/>
      </w:pPr>
      <w:r>
        <w:t>-discussion of implication that perhaps gf and expertise not correlated? Any explanation?</w:t>
      </w:r>
    </w:p>
  </w:comment>
  <w:comment w:id="315" w:author="Wikowsky, Addie J" w:date="2019-07-07T21:58:00Z" w:initials="WAJ">
    <w:p w14:paraId="1CFCA486" w14:textId="4AABB47E" w:rsidR="00EF7398" w:rsidRDefault="00EF7398">
      <w:pPr>
        <w:pStyle w:val="CommentText"/>
      </w:pPr>
      <w:r>
        <w:rPr>
          <w:rStyle w:val="CommentReference"/>
        </w:rPr>
        <w:annotationRef/>
      </w:r>
      <w:r>
        <w:t xml:space="preserve">I think I addressed all of </w:t>
      </w:r>
      <w:proofErr w:type="gramStart"/>
      <w:r>
        <w:t>these?</w:t>
      </w:r>
      <w:proofErr w:type="gramEnd"/>
      <w:r>
        <w:t xml:space="preserve"> Please advise. </w:t>
      </w:r>
    </w:p>
  </w:comment>
  <w:comment w:id="335" w:author="Wikowsky, Addie J" w:date="2019-06-30T20:29:00Z" w:initials="WAJ">
    <w:p w14:paraId="6AC74E83" w14:textId="016564DC" w:rsidR="00C2002B" w:rsidRDefault="00C2002B">
      <w:pPr>
        <w:pStyle w:val="CommentText"/>
      </w:pPr>
      <w:r>
        <w:rPr>
          <w:rStyle w:val="CommentReference"/>
        </w:rPr>
        <w:annotationRef/>
      </w:r>
      <w:r>
        <w:t>FF: is this right</w:t>
      </w:r>
    </w:p>
  </w:comment>
  <w:comment w:id="336" w:author="Wikowsky, Addie J" w:date="2019-07-06T23:57:00Z" w:initials="WAJ">
    <w:p w14:paraId="122C84E6" w14:textId="0BC068C0" w:rsidR="00C2002B" w:rsidRDefault="00C2002B">
      <w:pPr>
        <w:pStyle w:val="CommentText"/>
      </w:pPr>
      <w:r>
        <w:rPr>
          <w:rStyle w:val="CommentReference"/>
        </w:rPr>
        <w:annotationRef/>
      </w:r>
      <w:r>
        <w:t xml:space="preserve">I double checked the source: Scott. R. B. Minkoff is first name, middle name initials, and last name. </w:t>
      </w:r>
      <w:proofErr w:type="gramStart"/>
      <w:r>
        <w:t>So</w:t>
      </w:r>
      <w:proofErr w:type="gramEnd"/>
      <w:r>
        <w:t xml:space="preserve"> I guess its correct? Not really sure what </w:t>
      </w:r>
      <w:proofErr w:type="spellStart"/>
      <w:r>
        <w:t>Fallone</w:t>
      </w:r>
      <w:proofErr w:type="spellEnd"/>
      <w:r>
        <w:t xml:space="preserve"> meant.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957B39" w15:done="0"/>
  <w15:commentEx w15:paraId="104FD638" w15:done="0"/>
  <w15:commentEx w15:paraId="71F80012" w15:paraIdParent="104FD638" w15:done="0"/>
  <w15:commentEx w15:paraId="2B3A8677" w15:done="0"/>
  <w15:commentEx w15:paraId="348DF0B1" w15:done="0"/>
  <w15:commentEx w15:paraId="7CC81C0C" w15:done="0"/>
  <w15:commentEx w15:paraId="554551B7" w15:done="0"/>
  <w15:commentEx w15:paraId="57CFA93F" w15:paraIdParent="554551B7" w15:done="0"/>
  <w15:commentEx w15:paraId="7C142260" w15:done="0"/>
  <w15:commentEx w15:paraId="5FAF02A0" w15:done="0"/>
  <w15:commentEx w15:paraId="2F519D57" w15:done="0"/>
  <w15:commentEx w15:paraId="15FEE18F" w15:done="0"/>
  <w15:commentEx w15:paraId="321BFFA0" w15:done="0"/>
  <w15:commentEx w15:paraId="67903CC9" w15:done="0"/>
  <w15:commentEx w15:paraId="4C5D8E2A" w15:done="0"/>
  <w15:commentEx w15:paraId="28C5106B" w15:paraIdParent="4C5D8E2A" w15:done="0"/>
  <w15:commentEx w15:paraId="4DF6BE61" w15:done="0"/>
  <w15:commentEx w15:paraId="7FE58BB9" w15:done="0"/>
  <w15:commentEx w15:paraId="271F3275" w15:done="0"/>
  <w15:commentEx w15:paraId="73C11150" w15:done="0"/>
  <w15:commentEx w15:paraId="5D5242F0" w15:paraIdParent="73C11150" w15:done="0"/>
  <w15:commentEx w15:paraId="05FB7327" w15:paraIdParent="73C11150" w15:done="0"/>
  <w15:commentEx w15:paraId="6348189F" w15:done="0"/>
  <w15:commentEx w15:paraId="6366D436" w15:paraIdParent="6348189F" w15:done="0"/>
  <w15:commentEx w15:paraId="1488A43A" w15:done="0"/>
  <w15:commentEx w15:paraId="3D816B35" w15:done="0"/>
  <w15:commentEx w15:paraId="45BA5D31" w15:paraIdParent="3D816B35" w15:done="0"/>
  <w15:commentEx w15:paraId="4E12EA2B" w15:done="0"/>
  <w15:commentEx w15:paraId="27FFB65A" w15:paraIdParent="4E12EA2B" w15:done="0"/>
  <w15:commentEx w15:paraId="3C631A32" w15:done="0"/>
  <w15:commentEx w15:paraId="1CFCA486" w15:paraIdParent="3C631A32" w15:done="0"/>
  <w15:commentEx w15:paraId="6AC74E83" w15:done="0"/>
  <w15:commentEx w15:paraId="122C84E6" w15:paraIdParent="6AC74E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957B39" w16cid:durableId="20CCD8CD"/>
  <w16cid:commentId w16cid:paraId="104FD638" w16cid:durableId="20C39BD5"/>
  <w16cid:commentId w16cid:paraId="71F80012" w16cid:durableId="20CCDA3B"/>
  <w16cid:commentId w16cid:paraId="2B3A8677" w16cid:durableId="20CA6339"/>
  <w16cid:commentId w16cid:paraId="348DF0B1" w16cid:durableId="20C39615"/>
  <w16cid:commentId w16cid:paraId="7CC81C0C" w16cid:durableId="20C39642"/>
  <w16cid:commentId w16cid:paraId="554551B7" w16cid:durableId="20C39C22"/>
  <w16cid:commentId w16cid:paraId="57CFA93F" w16cid:durableId="20CA6490"/>
  <w16cid:commentId w16cid:paraId="7C142260" w16cid:durableId="20C3969A"/>
  <w16cid:commentId w16cid:paraId="5FAF02A0" w16cid:durableId="20C39CBE"/>
  <w16cid:commentId w16cid:paraId="2F519D57" w16cid:durableId="20C39700"/>
  <w16cid:commentId w16cid:paraId="15FEE18F" w16cid:durableId="20C3973F"/>
  <w16cid:commentId w16cid:paraId="321BFFA0" w16cid:durableId="20C39D7A"/>
  <w16cid:commentId w16cid:paraId="67903CC9" w16cid:durableId="20C39DF4"/>
  <w16cid:commentId w16cid:paraId="4C5D8E2A" w16cid:durableId="20C5C61A"/>
  <w16cid:commentId w16cid:paraId="28C5106B" w16cid:durableId="20CBADE9"/>
  <w16cid:commentId w16cid:paraId="4DF6BE61" w16cid:durableId="20C397EC"/>
  <w16cid:commentId w16cid:paraId="7FE58BB9" w16cid:durableId="20C39EFB"/>
  <w16cid:commentId w16cid:paraId="271F3275" w16cid:durableId="20C39966"/>
  <w16cid:commentId w16cid:paraId="73C11150" w16cid:durableId="20C39FCD"/>
  <w16cid:commentId w16cid:paraId="5D5242F0" w16cid:durableId="20CCDACC"/>
  <w16cid:commentId w16cid:paraId="05FB7327" w16cid:durableId="20D19AFC"/>
  <w16cid:commentId w16cid:paraId="6348189F" w16cid:durableId="20C3A0A9"/>
  <w16cid:commentId w16cid:paraId="6366D436" w16cid:durableId="20CCE9A7"/>
  <w16cid:commentId w16cid:paraId="1488A43A" w16cid:durableId="20C3A0F1"/>
  <w16cid:commentId w16cid:paraId="3D816B35" w16cid:durableId="20C3A112"/>
  <w16cid:commentId w16cid:paraId="45BA5D31" w16cid:durableId="20CBACDA"/>
  <w16cid:commentId w16cid:paraId="4E12EA2B" w16cid:durableId="20C399B0"/>
  <w16cid:commentId w16cid:paraId="27FFB65A" w16cid:durableId="20CCE94F"/>
  <w16cid:commentId w16cid:paraId="3C631A32" w16cid:durableId="20C3A123"/>
  <w16cid:commentId w16cid:paraId="1CFCA486" w16cid:durableId="20CCE97F"/>
  <w16cid:commentId w16cid:paraId="6AC74E83" w16cid:durableId="20C39A2F"/>
  <w16cid:commentId w16cid:paraId="122C84E6" w16cid:durableId="20CBB3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069FC3" w14:textId="77777777" w:rsidR="002635D1" w:rsidRDefault="002635D1">
      <w:r>
        <w:separator/>
      </w:r>
    </w:p>
  </w:endnote>
  <w:endnote w:type="continuationSeparator" w:id="0">
    <w:p w14:paraId="5DECF520" w14:textId="77777777" w:rsidR="002635D1" w:rsidRDefault="002635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DD47B" w14:textId="77777777" w:rsidR="00C2002B" w:rsidRDefault="00C2002B" w:rsidP="002B1D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570D6134" w14:textId="77777777" w:rsidR="00C2002B" w:rsidRDefault="00C2002B" w:rsidP="002B1D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264579"/>
      <w:docPartObj>
        <w:docPartGallery w:val="Page Numbers (Bottom of Page)"/>
        <w:docPartUnique/>
      </w:docPartObj>
    </w:sdtPr>
    <w:sdtEndPr>
      <w:rPr>
        <w:noProof/>
      </w:rPr>
    </w:sdtEndPr>
    <w:sdtContent>
      <w:p w14:paraId="1AA8B9E9" w14:textId="7FA5CB32" w:rsidR="00C2002B" w:rsidRDefault="00C2002B">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14382F" w14:textId="77777777" w:rsidR="002635D1" w:rsidRDefault="002635D1">
      <w:r>
        <w:separator/>
      </w:r>
    </w:p>
  </w:footnote>
  <w:footnote w:type="continuationSeparator" w:id="0">
    <w:p w14:paraId="42042B01" w14:textId="77777777" w:rsidR="002635D1" w:rsidRDefault="002635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A0D0D"/>
    <w:multiLevelType w:val="hybridMultilevel"/>
    <w:tmpl w:val="A9E4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0812"/>
    <w:multiLevelType w:val="hybridMultilevel"/>
    <w:tmpl w:val="8BF6EC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F2E19"/>
    <w:multiLevelType w:val="hybridMultilevel"/>
    <w:tmpl w:val="06E0252C"/>
    <w:lvl w:ilvl="0" w:tplc="471C744C">
      <w:start w:val="1"/>
      <w:numFmt w:val="upperRoman"/>
      <w:lvlText w:val="%1."/>
      <w:lvlJc w:val="left"/>
      <w:pPr>
        <w:tabs>
          <w:tab w:val="num" w:pos="1080"/>
        </w:tabs>
        <w:ind w:left="1080" w:hanging="720"/>
      </w:pPr>
      <w:rPr>
        <w:rFonts w:hint="default"/>
      </w:rPr>
    </w:lvl>
    <w:lvl w:ilvl="1" w:tplc="7E166E02">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A0A0FA1"/>
    <w:multiLevelType w:val="hybridMultilevel"/>
    <w:tmpl w:val="5B565EDC"/>
    <w:lvl w:ilvl="0" w:tplc="B32E89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81370"/>
    <w:multiLevelType w:val="hybridMultilevel"/>
    <w:tmpl w:val="D35615CC"/>
    <w:lvl w:ilvl="0" w:tplc="863896F6">
      <w:start w:val="1"/>
      <w:numFmt w:val="lowerLetter"/>
      <w:lvlText w:val="%1.)"/>
      <w:lvlJc w:val="left"/>
      <w:pPr>
        <w:tabs>
          <w:tab w:val="num" w:pos="1800"/>
        </w:tabs>
        <w:ind w:left="1800" w:hanging="360"/>
      </w:pPr>
      <w:rPr>
        <w:rFonts w:ascii="Times New Roman" w:eastAsia="Times New Roman" w:hAnsi="Times New Roman" w:cs="Times New Roman"/>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32134716"/>
    <w:multiLevelType w:val="hybridMultilevel"/>
    <w:tmpl w:val="B798D87C"/>
    <w:lvl w:ilvl="0" w:tplc="7E166E02">
      <w:start w:val="1"/>
      <w:numFmt w:val="decimal"/>
      <w:lvlText w:val="%1."/>
      <w:lvlJc w:val="left"/>
      <w:pPr>
        <w:tabs>
          <w:tab w:val="num" w:pos="2160"/>
        </w:tabs>
        <w:ind w:left="216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324A0344"/>
    <w:multiLevelType w:val="hybridMultilevel"/>
    <w:tmpl w:val="FCA6F4E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3A8A0DF5"/>
    <w:multiLevelType w:val="hybridMultilevel"/>
    <w:tmpl w:val="81DC3EB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7171EC"/>
    <w:multiLevelType w:val="hybridMultilevel"/>
    <w:tmpl w:val="E7B0F9EE"/>
    <w:lvl w:ilvl="0" w:tplc="C65A2814">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5075B69"/>
    <w:multiLevelType w:val="hybridMultilevel"/>
    <w:tmpl w:val="27822A5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474F5C2C"/>
    <w:multiLevelType w:val="hybridMultilevel"/>
    <w:tmpl w:val="95FEB27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94C39E6"/>
    <w:multiLevelType w:val="hybridMultilevel"/>
    <w:tmpl w:val="DAFEC24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52AB3EC9"/>
    <w:multiLevelType w:val="hybridMultilevel"/>
    <w:tmpl w:val="80E2E948"/>
    <w:lvl w:ilvl="0" w:tplc="52D2BC0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31F03F4"/>
    <w:multiLevelType w:val="hybridMultilevel"/>
    <w:tmpl w:val="93EEA13A"/>
    <w:lvl w:ilvl="0" w:tplc="C92E7082">
      <w:start w:val="3"/>
      <w:numFmt w:val="upperRoman"/>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596D7AE4"/>
    <w:multiLevelType w:val="hybridMultilevel"/>
    <w:tmpl w:val="B7FE297A"/>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5" w15:restartNumberingAfterBreak="0">
    <w:nsid w:val="689C790F"/>
    <w:multiLevelType w:val="hybridMultilevel"/>
    <w:tmpl w:val="C346F414"/>
    <w:lvl w:ilvl="0" w:tplc="BCB2B044">
      <w:start w:val="1"/>
      <w:numFmt w:val="upperRoman"/>
      <w:lvlText w:val="%1."/>
      <w:lvlJc w:val="left"/>
      <w:pPr>
        <w:tabs>
          <w:tab w:val="num" w:pos="1080"/>
        </w:tabs>
        <w:ind w:left="1080" w:hanging="720"/>
      </w:pPr>
      <w:rPr>
        <w:rFonts w:hint="default"/>
      </w:rPr>
    </w:lvl>
    <w:lvl w:ilvl="1" w:tplc="F5E27170">
      <w:start w:val="1"/>
      <w:numFmt w:val="upperLetter"/>
      <w:lvlText w:val="%2."/>
      <w:lvlJc w:val="left"/>
      <w:pPr>
        <w:tabs>
          <w:tab w:val="num" w:pos="1440"/>
        </w:tabs>
        <w:ind w:left="1440" w:hanging="360"/>
      </w:pPr>
      <w:rPr>
        <w:rFonts w:hint="default"/>
      </w:rPr>
    </w:lvl>
    <w:lvl w:ilvl="2" w:tplc="3CFAD314">
      <w:start w:val="1"/>
      <w:numFmt w:val="decimal"/>
      <w:lvlText w:val="%3."/>
      <w:lvlJc w:val="left"/>
      <w:pPr>
        <w:tabs>
          <w:tab w:val="num" w:pos="2340"/>
        </w:tabs>
        <w:ind w:left="2340" w:hanging="36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CC22C47"/>
    <w:multiLevelType w:val="hybridMultilevel"/>
    <w:tmpl w:val="74E014EC"/>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727D0519"/>
    <w:multiLevelType w:val="hybridMultilevel"/>
    <w:tmpl w:val="A9E2D314"/>
    <w:lvl w:ilvl="0" w:tplc="58D8D414">
      <w:start w:val="1"/>
      <w:numFmt w:val="low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8" w15:restartNumberingAfterBreak="0">
    <w:nsid w:val="7D1A1BBA"/>
    <w:multiLevelType w:val="hybridMultilevel"/>
    <w:tmpl w:val="C8E6C5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
  </w:num>
  <w:num w:numId="2">
    <w:abstractNumId w:val="12"/>
  </w:num>
  <w:num w:numId="3">
    <w:abstractNumId w:val="4"/>
  </w:num>
  <w:num w:numId="4">
    <w:abstractNumId w:val="15"/>
  </w:num>
  <w:num w:numId="5">
    <w:abstractNumId w:val="5"/>
  </w:num>
  <w:num w:numId="6">
    <w:abstractNumId w:val="8"/>
  </w:num>
  <w:num w:numId="7">
    <w:abstractNumId w:val="13"/>
  </w:num>
  <w:num w:numId="8">
    <w:abstractNumId w:val="17"/>
  </w:num>
  <w:num w:numId="9">
    <w:abstractNumId w:val="14"/>
  </w:num>
  <w:num w:numId="10">
    <w:abstractNumId w:val="11"/>
  </w:num>
  <w:num w:numId="11">
    <w:abstractNumId w:val="7"/>
  </w:num>
  <w:num w:numId="12">
    <w:abstractNumId w:val="16"/>
  </w:num>
  <w:num w:numId="13">
    <w:abstractNumId w:val="18"/>
  </w:num>
  <w:num w:numId="14">
    <w:abstractNumId w:val="9"/>
  </w:num>
  <w:num w:numId="15">
    <w:abstractNumId w:val="10"/>
  </w:num>
  <w:num w:numId="16">
    <w:abstractNumId w:val="6"/>
  </w:num>
  <w:num w:numId="17">
    <w:abstractNumId w:val="1"/>
  </w:num>
  <w:num w:numId="18">
    <w:abstractNumId w:val="0"/>
  </w:num>
  <w:num w:numId="1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kowsky, Addie J">
    <w15:presenceInfo w15:providerId="AD" w15:userId="S::add0623@live.missouristate.edu::ffb3e315-145e-42d7-bd8d-35629c1361af"/>
  </w15:person>
  <w15:person w15:author="Erin Buchanan">
    <w15:presenceInfo w15:providerId="AD" w15:userId="S::ebuchanan@harrisburgu.edu::a202a620-6e05-42b1-a3fc-fcfad0b42c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embedSystemFont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899"/>
    <w:rsid w:val="000010A5"/>
    <w:rsid w:val="00002A71"/>
    <w:rsid w:val="0000630F"/>
    <w:rsid w:val="00006EF0"/>
    <w:rsid w:val="00011CFB"/>
    <w:rsid w:val="00016507"/>
    <w:rsid w:val="00023739"/>
    <w:rsid w:val="00031206"/>
    <w:rsid w:val="00041490"/>
    <w:rsid w:val="00041ED5"/>
    <w:rsid w:val="000473E7"/>
    <w:rsid w:val="00047D86"/>
    <w:rsid w:val="0005255F"/>
    <w:rsid w:val="0005448F"/>
    <w:rsid w:val="000545C4"/>
    <w:rsid w:val="0005793C"/>
    <w:rsid w:val="00061A73"/>
    <w:rsid w:val="000672FA"/>
    <w:rsid w:val="0006785E"/>
    <w:rsid w:val="000764FF"/>
    <w:rsid w:val="00080348"/>
    <w:rsid w:val="000812C0"/>
    <w:rsid w:val="000837A7"/>
    <w:rsid w:val="0008632F"/>
    <w:rsid w:val="000878CF"/>
    <w:rsid w:val="00093D13"/>
    <w:rsid w:val="000A1035"/>
    <w:rsid w:val="000B06B7"/>
    <w:rsid w:val="000B3D56"/>
    <w:rsid w:val="000B41AA"/>
    <w:rsid w:val="000C574A"/>
    <w:rsid w:val="000C6946"/>
    <w:rsid w:val="000C6F5C"/>
    <w:rsid w:val="000C7CA8"/>
    <w:rsid w:val="000D5C83"/>
    <w:rsid w:val="000D66E1"/>
    <w:rsid w:val="000D6D5F"/>
    <w:rsid w:val="000E306A"/>
    <w:rsid w:val="000E7C81"/>
    <w:rsid w:val="000F23B2"/>
    <w:rsid w:val="001103B7"/>
    <w:rsid w:val="00115F1E"/>
    <w:rsid w:val="0012422E"/>
    <w:rsid w:val="001242F8"/>
    <w:rsid w:val="001321B6"/>
    <w:rsid w:val="00134060"/>
    <w:rsid w:val="001344C2"/>
    <w:rsid w:val="00140406"/>
    <w:rsid w:val="001421FC"/>
    <w:rsid w:val="001426B8"/>
    <w:rsid w:val="00144026"/>
    <w:rsid w:val="00144C76"/>
    <w:rsid w:val="001452C2"/>
    <w:rsid w:val="00145A93"/>
    <w:rsid w:val="001545D4"/>
    <w:rsid w:val="0016272F"/>
    <w:rsid w:val="00165E3F"/>
    <w:rsid w:val="00171FD2"/>
    <w:rsid w:val="0017672B"/>
    <w:rsid w:val="00185B04"/>
    <w:rsid w:val="0019534C"/>
    <w:rsid w:val="00195F8F"/>
    <w:rsid w:val="001A1546"/>
    <w:rsid w:val="001A1878"/>
    <w:rsid w:val="001A3F2A"/>
    <w:rsid w:val="001B5085"/>
    <w:rsid w:val="001B72C8"/>
    <w:rsid w:val="001D45FF"/>
    <w:rsid w:val="001D6D8F"/>
    <w:rsid w:val="001F491C"/>
    <w:rsid w:val="001F5C50"/>
    <w:rsid w:val="001F61B1"/>
    <w:rsid w:val="002009EE"/>
    <w:rsid w:val="002041C7"/>
    <w:rsid w:val="002045D6"/>
    <w:rsid w:val="00215A68"/>
    <w:rsid w:val="00222590"/>
    <w:rsid w:val="00226AB6"/>
    <w:rsid w:val="002309DE"/>
    <w:rsid w:val="00232B83"/>
    <w:rsid w:val="002509C5"/>
    <w:rsid w:val="00251E17"/>
    <w:rsid w:val="002635D1"/>
    <w:rsid w:val="0027402B"/>
    <w:rsid w:val="002741D3"/>
    <w:rsid w:val="002761BE"/>
    <w:rsid w:val="00287798"/>
    <w:rsid w:val="002912F0"/>
    <w:rsid w:val="00292B31"/>
    <w:rsid w:val="002936DE"/>
    <w:rsid w:val="002A0EC7"/>
    <w:rsid w:val="002B1DB5"/>
    <w:rsid w:val="002B2E7D"/>
    <w:rsid w:val="002B6B34"/>
    <w:rsid w:val="002C0096"/>
    <w:rsid w:val="002C3356"/>
    <w:rsid w:val="002D0BAD"/>
    <w:rsid w:val="002D512C"/>
    <w:rsid w:val="002E1450"/>
    <w:rsid w:val="002E57C4"/>
    <w:rsid w:val="00307D32"/>
    <w:rsid w:val="00310E90"/>
    <w:rsid w:val="003122E1"/>
    <w:rsid w:val="0031549C"/>
    <w:rsid w:val="003212AE"/>
    <w:rsid w:val="003234FD"/>
    <w:rsid w:val="00324BB9"/>
    <w:rsid w:val="00326757"/>
    <w:rsid w:val="00327E0A"/>
    <w:rsid w:val="0033526C"/>
    <w:rsid w:val="00337B2E"/>
    <w:rsid w:val="003468B1"/>
    <w:rsid w:val="003513B6"/>
    <w:rsid w:val="00352CFF"/>
    <w:rsid w:val="00356623"/>
    <w:rsid w:val="00366020"/>
    <w:rsid w:val="00371C43"/>
    <w:rsid w:val="0037296F"/>
    <w:rsid w:val="00372C5B"/>
    <w:rsid w:val="003734BE"/>
    <w:rsid w:val="00376360"/>
    <w:rsid w:val="003769D4"/>
    <w:rsid w:val="00385A73"/>
    <w:rsid w:val="003863B2"/>
    <w:rsid w:val="003879BC"/>
    <w:rsid w:val="00392D6A"/>
    <w:rsid w:val="00395A3D"/>
    <w:rsid w:val="00395BA3"/>
    <w:rsid w:val="00395E7A"/>
    <w:rsid w:val="00396018"/>
    <w:rsid w:val="003A4F14"/>
    <w:rsid w:val="003A7F7A"/>
    <w:rsid w:val="003B4906"/>
    <w:rsid w:val="003B5D69"/>
    <w:rsid w:val="003B7124"/>
    <w:rsid w:val="003C21EE"/>
    <w:rsid w:val="003C35BC"/>
    <w:rsid w:val="003C416A"/>
    <w:rsid w:val="003C58C6"/>
    <w:rsid w:val="003C749E"/>
    <w:rsid w:val="003D3F34"/>
    <w:rsid w:val="003D54C2"/>
    <w:rsid w:val="003E2046"/>
    <w:rsid w:val="003F7151"/>
    <w:rsid w:val="0040356F"/>
    <w:rsid w:val="00405CFA"/>
    <w:rsid w:val="00412E49"/>
    <w:rsid w:val="0041518C"/>
    <w:rsid w:val="00417357"/>
    <w:rsid w:val="00432337"/>
    <w:rsid w:val="00434ECB"/>
    <w:rsid w:val="0043521F"/>
    <w:rsid w:val="004446D7"/>
    <w:rsid w:val="00453E58"/>
    <w:rsid w:val="00457FB9"/>
    <w:rsid w:val="004608ED"/>
    <w:rsid w:val="004609E8"/>
    <w:rsid w:val="00461688"/>
    <w:rsid w:val="00492437"/>
    <w:rsid w:val="0049628B"/>
    <w:rsid w:val="004B252E"/>
    <w:rsid w:val="004B7668"/>
    <w:rsid w:val="004C1874"/>
    <w:rsid w:val="004C459C"/>
    <w:rsid w:val="004C630E"/>
    <w:rsid w:val="004D420D"/>
    <w:rsid w:val="004E087C"/>
    <w:rsid w:val="004E157B"/>
    <w:rsid w:val="004E1E1B"/>
    <w:rsid w:val="004E1FC2"/>
    <w:rsid w:val="004E3EFE"/>
    <w:rsid w:val="004E4645"/>
    <w:rsid w:val="004E617A"/>
    <w:rsid w:val="004E79D1"/>
    <w:rsid w:val="004F3A8E"/>
    <w:rsid w:val="00505644"/>
    <w:rsid w:val="00506529"/>
    <w:rsid w:val="00513F49"/>
    <w:rsid w:val="0051433D"/>
    <w:rsid w:val="0051652F"/>
    <w:rsid w:val="0052508F"/>
    <w:rsid w:val="00526335"/>
    <w:rsid w:val="00531C1B"/>
    <w:rsid w:val="00531EE3"/>
    <w:rsid w:val="0053772F"/>
    <w:rsid w:val="00544C78"/>
    <w:rsid w:val="0054516A"/>
    <w:rsid w:val="00545C78"/>
    <w:rsid w:val="00547572"/>
    <w:rsid w:val="0055620F"/>
    <w:rsid w:val="0056281F"/>
    <w:rsid w:val="00566926"/>
    <w:rsid w:val="0057052A"/>
    <w:rsid w:val="00570658"/>
    <w:rsid w:val="0057541A"/>
    <w:rsid w:val="0057567A"/>
    <w:rsid w:val="00581BC6"/>
    <w:rsid w:val="00585217"/>
    <w:rsid w:val="00587E41"/>
    <w:rsid w:val="005D3801"/>
    <w:rsid w:val="005D3B9A"/>
    <w:rsid w:val="005D58CF"/>
    <w:rsid w:val="005D6D7A"/>
    <w:rsid w:val="005E05C2"/>
    <w:rsid w:val="005E440D"/>
    <w:rsid w:val="005E5FE2"/>
    <w:rsid w:val="005F04B6"/>
    <w:rsid w:val="00600D29"/>
    <w:rsid w:val="0060258E"/>
    <w:rsid w:val="00602CFF"/>
    <w:rsid w:val="0060521A"/>
    <w:rsid w:val="0061211B"/>
    <w:rsid w:val="00614212"/>
    <w:rsid w:val="0061593F"/>
    <w:rsid w:val="0061657A"/>
    <w:rsid w:val="006255E8"/>
    <w:rsid w:val="006268F5"/>
    <w:rsid w:val="00633557"/>
    <w:rsid w:val="006346C4"/>
    <w:rsid w:val="00634DE5"/>
    <w:rsid w:val="006523B5"/>
    <w:rsid w:val="00653149"/>
    <w:rsid w:val="00657899"/>
    <w:rsid w:val="00661BFC"/>
    <w:rsid w:val="006636E0"/>
    <w:rsid w:val="00667385"/>
    <w:rsid w:val="0066747D"/>
    <w:rsid w:val="006679DF"/>
    <w:rsid w:val="00671220"/>
    <w:rsid w:val="00672E91"/>
    <w:rsid w:val="00682863"/>
    <w:rsid w:val="00687488"/>
    <w:rsid w:val="00687C45"/>
    <w:rsid w:val="006A3F89"/>
    <w:rsid w:val="006A7395"/>
    <w:rsid w:val="006C22A3"/>
    <w:rsid w:val="006C4A22"/>
    <w:rsid w:val="006C5D81"/>
    <w:rsid w:val="006D5069"/>
    <w:rsid w:val="006D7B11"/>
    <w:rsid w:val="006F39E9"/>
    <w:rsid w:val="0070579E"/>
    <w:rsid w:val="00745561"/>
    <w:rsid w:val="0076754A"/>
    <w:rsid w:val="007743E4"/>
    <w:rsid w:val="007752DB"/>
    <w:rsid w:val="007915D4"/>
    <w:rsid w:val="007945CF"/>
    <w:rsid w:val="00797A6E"/>
    <w:rsid w:val="007A0414"/>
    <w:rsid w:val="007A3772"/>
    <w:rsid w:val="007B01B1"/>
    <w:rsid w:val="007B24E1"/>
    <w:rsid w:val="007C0F02"/>
    <w:rsid w:val="007C29B9"/>
    <w:rsid w:val="007C5153"/>
    <w:rsid w:val="007D512D"/>
    <w:rsid w:val="007D5494"/>
    <w:rsid w:val="007D657F"/>
    <w:rsid w:val="007E49AD"/>
    <w:rsid w:val="007E5A8B"/>
    <w:rsid w:val="007E6BA6"/>
    <w:rsid w:val="007F37FC"/>
    <w:rsid w:val="00806744"/>
    <w:rsid w:val="00811803"/>
    <w:rsid w:val="00815CB2"/>
    <w:rsid w:val="0081639D"/>
    <w:rsid w:val="00823DC0"/>
    <w:rsid w:val="00835CCA"/>
    <w:rsid w:val="00840B0A"/>
    <w:rsid w:val="00856D02"/>
    <w:rsid w:val="00860AE8"/>
    <w:rsid w:val="00860F24"/>
    <w:rsid w:val="008725BA"/>
    <w:rsid w:val="0087318F"/>
    <w:rsid w:val="00876455"/>
    <w:rsid w:val="00881F92"/>
    <w:rsid w:val="00884EB9"/>
    <w:rsid w:val="008A373D"/>
    <w:rsid w:val="008A3EC5"/>
    <w:rsid w:val="008A4139"/>
    <w:rsid w:val="008A45BF"/>
    <w:rsid w:val="008B27CF"/>
    <w:rsid w:val="008B400D"/>
    <w:rsid w:val="008B4F57"/>
    <w:rsid w:val="008B537C"/>
    <w:rsid w:val="008B7900"/>
    <w:rsid w:val="008D4AC3"/>
    <w:rsid w:val="008D5425"/>
    <w:rsid w:val="008D7542"/>
    <w:rsid w:val="008D770B"/>
    <w:rsid w:val="008E78DC"/>
    <w:rsid w:val="008E78E8"/>
    <w:rsid w:val="008F1F4B"/>
    <w:rsid w:val="008F25DF"/>
    <w:rsid w:val="008F33B8"/>
    <w:rsid w:val="008F7F2A"/>
    <w:rsid w:val="00900417"/>
    <w:rsid w:val="00911471"/>
    <w:rsid w:val="00912DF4"/>
    <w:rsid w:val="0091676A"/>
    <w:rsid w:val="009206CB"/>
    <w:rsid w:val="0092071B"/>
    <w:rsid w:val="0092121A"/>
    <w:rsid w:val="00922092"/>
    <w:rsid w:val="00926FD7"/>
    <w:rsid w:val="00927731"/>
    <w:rsid w:val="0093107C"/>
    <w:rsid w:val="00934E7E"/>
    <w:rsid w:val="0094140D"/>
    <w:rsid w:val="009438AA"/>
    <w:rsid w:val="009472BF"/>
    <w:rsid w:val="0095126D"/>
    <w:rsid w:val="00953308"/>
    <w:rsid w:val="00953FCF"/>
    <w:rsid w:val="00955688"/>
    <w:rsid w:val="00980510"/>
    <w:rsid w:val="00981C6C"/>
    <w:rsid w:val="009858D4"/>
    <w:rsid w:val="009865D1"/>
    <w:rsid w:val="00991B36"/>
    <w:rsid w:val="0099234B"/>
    <w:rsid w:val="00997D39"/>
    <w:rsid w:val="009A41B8"/>
    <w:rsid w:val="009B216E"/>
    <w:rsid w:val="009B2B67"/>
    <w:rsid w:val="009B447A"/>
    <w:rsid w:val="009B61FC"/>
    <w:rsid w:val="009C064D"/>
    <w:rsid w:val="009C112C"/>
    <w:rsid w:val="009C6A32"/>
    <w:rsid w:val="009D1019"/>
    <w:rsid w:val="009D424C"/>
    <w:rsid w:val="009D7EFF"/>
    <w:rsid w:val="009E5481"/>
    <w:rsid w:val="009E6B95"/>
    <w:rsid w:val="009F0A16"/>
    <w:rsid w:val="009F3E69"/>
    <w:rsid w:val="00A0588A"/>
    <w:rsid w:val="00A12675"/>
    <w:rsid w:val="00A1418F"/>
    <w:rsid w:val="00A1700F"/>
    <w:rsid w:val="00A207B9"/>
    <w:rsid w:val="00A3112A"/>
    <w:rsid w:val="00A35448"/>
    <w:rsid w:val="00A37C5F"/>
    <w:rsid w:val="00A442F3"/>
    <w:rsid w:val="00A54862"/>
    <w:rsid w:val="00A615A8"/>
    <w:rsid w:val="00A639DE"/>
    <w:rsid w:val="00A67852"/>
    <w:rsid w:val="00A75C64"/>
    <w:rsid w:val="00A7750A"/>
    <w:rsid w:val="00A8667D"/>
    <w:rsid w:val="00A94FB2"/>
    <w:rsid w:val="00A95B67"/>
    <w:rsid w:val="00AB12FE"/>
    <w:rsid w:val="00AB1EA5"/>
    <w:rsid w:val="00AB4AAB"/>
    <w:rsid w:val="00AB67AC"/>
    <w:rsid w:val="00AC4682"/>
    <w:rsid w:val="00AC479C"/>
    <w:rsid w:val="00AC7180"/>
    <w:rsid w:val="00AD6610"/>
    <w:rsid w:val="00AE6870"/>
    <w:rsid w:val="00AF07C6"/>
    <w:rsid w:val="00AF15E3"/>
    <w:rsid w:val="00AF28FA"/>
    <w:rsid w:val="00AF2E72"/>
    <w:rsid w:val="00AF56BE"/>
    <w:rsid w:val="00B01F73"/>
    <w:rsid w:val="00B03440"/>
    <w:rsid w:val="00B0702B"/>
    <w:rsid w:val="00B11007"/>
    <w:rsid w:val="00B11D14"/>
    <w:rsid w:val="00B11EB6"/>
    <w:rsid w:val="00B138B7"/>
    <w:rsid w:val="00B14D07"/>
    <w:rsid w:val="00B15684"/>
    <w:rsid w:val="00B27072"/>
    <w:rsid w:val="00B33030"/>
    <w:rsid w:val="00B3476E"/>
    <w:rsid w:val="00B4298C"/>
    <w:rsid w:val="00B60F16"/>
    <w:rsid w:val="00B658DC"/>
    <w:rsid w:val="00B65949"/>
    <w:rsid w:val="00B66019"/>
    <w:rsid w:val="00B67D44"/>
    <w:rsid w:val="00B74067"/>
    <w:rsid w:val="00B750DB"/>
    <w:rsid w:val="00B7583A"/>
    <w:rsid w:val="00B760E2"/>
    <w:rsid w:val="00B84DFD"/>
    <w:rsid w:val="00B9018C"/>
    <w:rsid w:val="00B920F3"/>
    <w:rsid w:val="00B945D3"/>
    <w:rsid w:val="00B97E59"/>
    <w:rsid w:val="00BA108A"/>
    <w:rsid w:val="00BA35D2"/>
    <w:rsid w:val="00BB0AD5"/>
    <w:rsid w:val="00BB26B4"/>
    <w:rsid w:val="00BB2876"/>
    <w:rsid w:val="00BB4EAC"/>
    <w:rsid w:val="00BB5822"/>
    <w:rsid w:val="00BC0908"/>
    <w:rsid w:val="00BC7DD0"/>
    <w:rsid w:val="00BD185C"/>
    <w:rsid w:val="00BD1D3B"/>
    <w:rsid w:val="00BD689C"/>
    <w:rsid w:val="00BE14ED"/>
    <w:rsid w:val="00BE1EF8"/>
    <w:rsid w:val="00BE383B"/>
    <w:rsid w:val="00BE6B43"/>
    <w:rsid w:val="00BF0689"/>
    <w:rsid w:val="00BF49DD"/>
    <w:rsid w:val="00C0038B"/>
    <w:rsid w:val="00C026AF"/>
    <w:rsid w:val="00C02E0D"/>
    <w:rsid w:val="00C03B10"/>
    <w:rsid w:val="00C0633E"/>
    <w:rsid w:val="00C1201D"/>
    <w:rsid w:val="00C15F8B"/>
    <w:rsid w:val="00C1662F"/>
    <w:rsid w:val="00C16F24"/>
    <w:rsid w:val="00C177FD"/>
    <w:rsid w:val="00C2002B"/>
    <w:rsid w:val="00C21511"/>
    <w:rsid w:val="00C220ED"/>
    <w:rsid w:val="00C257EF"/>
    <w:rsid w:val="00C27319"/>
    <w:rsid w:val="00C310B4"/>
    <w:rsid w:val="00C4126D"/>
    <w:rsid w:val="00C42218"/>
    <w:rsid w:val="00C52B62"/>
    <w:rsid w:val="00C53D4D"/>
    <w:rsid w:val="00C61FFB"/>
    <w:rsid w:val="00C62839"/>
    <w:rsid w:val="00C62E65"/>
    <w:rsid w:val="00C65A28"/>
    <w:rsid w:val="00C70645"/>
    <w:rsid w:val="00C7214C"/>
    <w:rsid w:val="00C770DC"/>
    <w:rsid w:val="00C80D32"/>
    <w:rsid w:val="00C81138"/>
    <w:rsid w:val="00C815AB"/>
    <w:rsid w:val="00C82271"/>
    <w:rsid w:val="00C86DC1"/>
    <w:rsid w:val="00C872DC"/>
    <w:rsid w:val="00C87738"/>
    <w:rsid w:val="00C91A9C"/>
    <w:rsid w:val="00CA6B0F"/>
    <w:rsid w:val="00CB1188"/>
    <w:rsid w:val="00CB1958"/>
    <w:rsid w:val="00CB3C95"/>
    <w:rsid w:val="00CB44D1"/>
    <w:rsid w:val="00CC18CA"/>
    <w:rsid w:val="00CC7AF5"/>
    <w:rsid w:val="00CD5CBC"/>
    <w:rsid w:val="00CD7CF0"/>
    <w:rsid w:val="00CE3A24"/>
    <w:rsid w:val="00CE60D2"/>
    <w:rsid w:val="00CF641E"/>
    <w:rsid w:val="00CF7BA6"/>
    <w:rsid w:val="00CF7F2D"/>
    <w:rsid w:val="00D06C6C"/>
    <w:rsid w:val="00D07456"/>
    <w:rsid w:val="00D14664"/>
    <w:rsid w:val="00D17EB1"/>
    <w:rsid w:val="00D22DF0"/>
    <w:rsid w:val="00D30470"/>
    <w:rsid w:val="00D35297"/>
    <w:rsid w:val="00D37291"/>
    <w:rsid w:val="00D42664"/>
    <w:rsid w:val="00D46521"/>
    <w:rsid w:val="00D470EB"/>
    <w:rsid w:val="00D5554D"/>
    <w:rsid w:val="00D630F6"/>
    <w:rsid w:val="00D7161A"/>
    <w:rsid w:val="00D725F5"/>
    <w:rsid w:val="00D824BF"/>
    <w:rsid w:val="00D83087"/>
    <w:rsid w:val="00D8458F"/>
    <w:rsid w:val="00D879BE"/>
    <w:rsid w:val="00D948ED"/>
    <w:rsid w:val="00D965C7"/>
    <w:rsid w:val="00D968E1"/>
    <w:rsid w:val="00D97F59"/>
    <w:rsid w:val="00DA328F"/>
    <w:rsid w:val="00DB6570"/>
    <w:rsid w:val="00DC5993"/>
    <w:rsid w:val="00DC6D9A"/>
    <w:rsid w:val="00DD6AC3"/>
    <w:rsid w:val="00DE3C8D"/>
    <w:rsid w:val="00DF0848"/>
    <w:rsid w:val="00DF5A95"/>
    <w:rsid w:val="00DF61FC"/>
    <w:rsid w:val="00DF6999"/>
    <w:rsid w:val="00E029C1"/>
    <w:rsid w:val="00E029F7"/>
    <w:rsid w:val="00E07DB2"/>
    <w:rsid w:val="00E10996"/>
    <w:rsid w:val="00E14F40"/>
    <w:rsid w:val="00E174E5"/>
    <w:rsid w:val="00E20CB1"/>
    <w:rsid w:val="00E23A8D"/>
    <w:rsid w:val="00E26445"/>
    <w:rsid w:val="00E33B92"/>
    <w:rsid w:val="00E3553A"/>
    <w:rsid w:val="00E36579"/>
    <w:rsid w:val="00E4069F"/>
    <w:rsid w:val="00E414CC"/>
    <w:rsid w:val="00E41B2E"/>
    <w:rsid w:val="00E47B78"/>
    <w:rsid w:val="00E50596"/>
    <w:rsid w:val="00E505D8"/>
    <w:rsid w:val="00E50B97"/>
    <w:rsid w:val="00E542DA"/>
    <w:rsid w:val="00E54A3E"/>
    <w:rsid w:val="00E54AC8"/>
    <w:rsid w:val="00E5556F"/>
    <w:rsid w:val="00E57323"/>
    <w:rsid w:val="00E64066"/>
    <w:rsid w:val="00E65F98"/>
    <w:rsid w:val="00E71D64"/>
    <w:rsid w:val="00E73DF1"/>
    <w:rsid w:val="00E840C2"/>
    <w:rsid w:val="00E85AD2"/>
    <w:rsid w:val="00E9201A"/>
    <w:rsid w:val="00E92E1C"/>
    <w:rsid w:val="00E92E4C"/>
    <w:rsid w:val="00E95DB4"/>
    <w:rsid w:val="00E9671E"/>
    <w:rsid w:val="00EA36EB"/>
    <w:rsid w:val="00EA37B7"/>
    <w:rsid w:val="00EA76A7"/>
    <w:rsid w:val="00EB3757"/>
    <w:rsid w:val="00EB6B87"/>
    <w:rsid w:val="00EB6CE8"/>
    <w:rsid w:val="00EC0417"/>
    <w:rsid w:val="00EE2879"/>
    <w:rsid w:val="00EE4C86"/>
    <w:rsid w:val="00EF3711"/>
    <w:rsid w:val="00EF56CF"/>
    <w:rsid w:val="00EF7398"/>
    <w:rsid w:val="00F0086A"/>
    <w:rsid w:val="00F047EE"/>
    <w:rsid w:val="00F05959"/>
    <w:rsid w:val="00F10B1B"/>
    <w:rsid w:val="00F1675D"/>
    <w:rsid w:val="00F349B0"/>
    <w:rsid w:val="00F43DBA"/>
    <w:rsid w:val="00F457BA"/>
    <w:rsid w:val="00F50B50"/>
    <w:rsid w:val="00F539EC"/>
    <w:rsid w:val="00F565CC"/>
    <w:rsid w:val="00F6031A"/>
    <w:rsid w:val="00F615DB"/>
    <w:rsid w:val="00F62DE7"/>
    <w:rsid w:val="00F634BA"/>
    <w:rsid w:val="00F6513C"/>
    <w:rsid w:val="00F66CF0"/>
    <w:rsid w:val="00F70B79"/>
    <w:rsid w:val="00F72D48"/>
    <w:rsid w:val="00F84CB7"/>
    <w:rsid w:val="00F90E15"/>
    <w:rsid w:val="00F921A0"/>
    <w:rsid w:val="00F93E7B"/>
    <w:rsid w:val="00F94C17"/>
    <w:rsid w:val="00FB0655"/>
    <w:rsid w:val="00FB2574"/>
    <w:rsid w:val="00FB25CF"/>
    <w:rsid w:val="00FB2D2B"/>
    <w:rsid w:val="00FB4C46"/>
    <w:rsid w:val="00FC0E24"/>
    <w:rsid w:val="00FC1B29"/>
    <w:rsid w:val="00FC3EF7"/>
    <w:rsid w:val="00FC5B53"/>
    <w:rsid w:val="00FC6A05"/>
    <w:rsid w:val="00FC750C"/>
    <w:rsid w:val="00FD01A7"/>
    <w:rsid w:val="00FD0447"/>
    <w:rsid w:val="00FD12A3"/>
    <w:rsid w:val="00FD12B9"/>
    <w:rsid w:val="00FD3625"/>
    <w:rsid w:val="00FD4538"/>
    <w:rsid w:val="00FD4B57"/>
    <w:rsid w:val="00FE0FEA"/>
    <w:rsid w:val="00FE1B77"/>
    <w:rsid w:val="00FE34E3"/>
    <w:rsid w:val="00FE4319"/>
    <w:rsid w:val="00FF2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8E4BF5"/>
  <w15:docId w15:val="{CB5CDE47-C177-4441-99A6-33552F48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509C5"/>
    <w:rPr>
      <w:sz w:val="24"/>
      <w:szCs w:val="24"/>
    </w:rPr>
  </w:style>
  <w:style w:type="paragraph" w:styleId="Heading1">
    <w:name w:val="heading 1"/>
    <w:basedOn w:val="Normal"/>
    <w:next w:val="Normal"/>
    <w:link w:val="Heading1Char"/>
    <w:qFormat/>
    <w:rsid w:val="00EB3757"/>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212AE"/>
    <w:pPr>
      <w:tabs>
        <w:tab w:val="center" w:pos="4320"/>
        <w:tab w:val="right" w:pos="8640"/>
      </w:tabs>
    </w:pPr>
  </w:style>
  <w:style w:type="paragraph" w:styleId="Footer">
    <w:name w:val="footer"/>
    <w:basedOn w:val="Normal"/>
    <w:link w:val="FooterChar"/>
    <w:uiPriority w:val="99"/>
    <w:rsid w:val="003212AE"/>
    <w:pPr>
      <w:tabs>
        <w:tab w:val="center" w:pos="4320"/>
        <w:tab w:val="right" w:pos="8640"/>
      </w:tabs>
    </w:pPr>
  </w:style>
  <w:style w:type="character" w:styleId="PageNumber">
    <w:name w:val="page number"/>
    <w:basedOn w:val="DefaultParagraphFont"/>
    <w:rsid w:val="003212AE"/>
  </w:style>
  <w:style w:type="character" w:styleId="Strong">
    <w:name w:val="Strong"/>
    <w:qFormat/>
    <w:rsid w:val="00D470EB"/>
    <w:rPr>
      <w:b/>
      <w:bCs/>
    </w:rPr>
  </w:style>
  <w:style w:type="paragraph" w:styleId="NormalWeb">
    <w:name w:val="Normal (Web)"/>
    <w:basedOn w:val="Normal"/>
    <w:rsid w:val="00C62E65"/>
    <w:pPr>
      <w:spacing w:before="100" w:beforeAutospacing="1" w:after="100" w:afterAutospacing="1"/>
    </w:pPr>
  </w:style>
  <w:style w:type="character" w:styleId="Hyperlink">
    <w:name w:val="Hyperlink"/>
    <w:rsid w:val="00C62E65"/>
    <w:rPr>
      <w:color w:val="0000FF"/>
      <w:u w:val="single"/>
    </w:rPr>
  </w:style>
  <w:style w:type="paragraph" w:styleId="BalloonText">
    <w:name w:val="Balloon Text"/>
    <w:basedOn w:val="Normal"/>
    <w:semiHidden/>
    <w:rsid w:val="00CC7AF5"/>
    <w:rPr>
      <w:rFonts w:ascii="Tahoma" w:hAnsi="Tahoma" w:cs="Tahoma"/>
      <w:sz w:val="16"/>
      <w:szCs w:val="16"/>
    </w:rPr>
  </w:style>
  <w:style w:type="character" w:styleId="Emphasis">
    <w:name w:val="Emphasis"/>
    <w:qFormat/>
    <w:rsid w:val="00DD6AC3"/>
    <w:rPr>
      <w:i/>
      <w:iCs/>
    </w:rPr>
  </w:style>
  <w:style w:type="character" w:styleId="FollowedHyperlink">
    <w:name w:val="FollowedHyperlink"/>
    <w:rsid w:val="007F37FC"/>
    <w:rPr>
      <w:color w:val="800080"/>
      <w:u w:val="single"/>
    </w:rPr>
  </w:style>
  <w:style w:type="table" w:styleId="TableGrid">
    <w:name w:val="Table Grid"/>
    <w:basedOn w:val="TableNormal"/>
    <w:uiPriority w:val="59"/>
    <w:rsid w:val="0051652F"/>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51652F"/>
    <w:pPr>
      <w:spacing w:after="200"/>
    </w:pPr>
    <w:rPr>
      <w:b/>
      <w:bCs/>
      <w:color w:val="4F81BD"/>
      <w:sz w:val="18"/>
      <w:szCs w:val="18"/>
    </w:rPr>
  </w:style>
  <w:style w:type="paragraph" w:customStyle="1" w:styleId="Style1">
    <w:name w:val="Style1"/>
    <w:basedOn w:val="Normal"/>
    <w:link w:val="Style1Char"/>
    <w:qFormat/>
    <w:rsid w:val="004E087C"/>
    <w:pPr>
      <w:tabs>
        <w:tab w:val="left" w:pos="3960"/>
        <w:tab w:val="left" w:pos="4140"/>
      </w:tabs>
      <w:ind w:left="4140" w:hanging="3060"/>
      <w:jc w:val="both"/>
    </w:pPr>
    <w:rPr>
      <w:u w:val="single"/>
    </w:rPr>
  </w:style>
  <w:style w:type="paragraph" w:styleId="ListParagraph">
    <w:name w:val="List Paragraph"/>
    <w:basedOn w:val="Normal"/>
    <w:uiPriority w:val="34"/>
    <w:qFormat/>
    <w:rsid w:val="00B3476E"/>
    <w:pPr>
      <w:ind w:left="720"/>
      <w:contextualSpacing/>
    </w:pPr>
  </w:style>
  <w:style w:type="character" w:customStyle="1" w:styleId="Style1Char">
    <w:name w:val="Style1 Char"/>
    <w:link w:val="Style1"/>
    <w:rsid w:val="004E087C"/>
    <w:rPr>
      <w:sz w:val="24"/>
      <w:szCs w:val="24"/>
      <w:u w:val="single"/>
    </w:rPr>
  </w:style>
  <w:style w:type="character" w:customStyle="1" w:styleId="FooterChar">
    <w:name w:val="Footer Char"/>
    <w:basedOn w:val="DefaultParagraphFont"/>
    <w:link w:val="Footer"/>
    <w:uiPriority w:val="99"/>
    <w:rsid w:val="00AD6610"/>
    <w:rPr>
      <w:sz w:val="24"/>
      <w:szCs w:val="24"/>
    </w:rPr>
  </w:style>
  <w:style w:type="character" w:styleId="CommentReference">
    <w:name w:val="annotation reference"/>
    <w:basedOn w:val="DefaultParagraphFont"/>
    <w:uiPriority w:val="99"/>
    <w:semiHidden/>
    <w:unhideWhenUsed/>
    <w:rsid w:val="00856D02"/>
    <w:rPr>
      <w:sz w:val="16"/>
      <w:szCs w:val="16"/>
    </w:rPr>
  </w:style>
  <w:style w:type="paragraph" w:styleId="CommentText">
    <w:name w:val="annotation text"/>
    <w:basedOn w:val="Normal"/>
    <w:link w:val="CommentTextChar"/>
    <w:uiPriority w:val="99"/>
    <w:unhideWhenUsed/>
    <w:rsid w:val="00856D02"/>
    <w:rPr>
      <w:sz w:val="20"/>
      <w:szCs w:val="20"/>
    </w:rPr>
  </w:style>
  <w:style w:type="character" w:customStyle="1" w:styleId="CommentTextChar">
    <w:name w:val="Comment Text Char"/>
    <w:basedOn w:val="DefaultParagraphFont"/>
    <w:link w:val="CommentText"/>
    <w:uiPriority w:val="99"/>
    <w:rsid w:val="00856D02"/>
  </w:style>
  <w:style w:type="character" w:styleId="UnresolvedMention">
    <w:name w:val="Unresolved Mention"/>
    <w:basedOn w:val="DefaultParagraphFont"/>
    <w:uiPriority w:val="99"/>
    <w:semiHidden/>
    <w:unhideWhenUsed/>
    <w:rsid w:val="00856D02"/>
    <w:rPr>
      <w:color w:val="605E5C"/>
      <w:shd w:val="clear" w:color="auto" w:fill="E1DFDD"/>
    </w:rPr>
  </w:style>
  <w:style w:type="paragraph" w:styleId="CommentSubject">
    <w:name w:val="annotation subject"/>
    <w:basedOn w:val="CommentText"/>
    <w:next w:val="CommentText"/>
    <w:link w:val="CommentSubjectChar"/>
    <w:semiHidden/>
    <w:unhideWhenUsed/>
    <w:rsid w:val="00D17EB1"/>
    <w:rPr>
      <w:b/>
      <w:bCs/>
    </w:rPr>
  </w:style>
  <w:style w:type="character" w:customStyle="1" w:styleId="CommentSubjectChar">
    <w:name w:val="Comment Subject Char"/>
    <w:basedOn w:val="CommentTextChar"/>
    <w:link w:val="CommentSubject"/>
    <w:semiHidden/>
    <w:rsid w:val="00D17EB1"/>
    <w:rPr>
      <w:b/>
      <w:bCs/>
    </w:rPr>
  </w:style>
  <w:style w:type="character" w:customStyle="1" w:styleId="Heading1Char">
    <w:name w:val="Heading 1 Char"/>
    <w:basedOn w:val="DefaultParagraphFont"/>
    <w:link w:val="Heading1"/>
    <w:rsid w:val="00EB3757"/>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602CF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088">
      <w:bodyDiv w:val="1"/>
      <w:marLeft w:val="0"/>
      <w:marRight w:val="0"/>
      <w:marTop w:val="0"/>
      <w:marBottom w:val="0"/>
      <w:divBdr>
        <w:top w:val="none" w:sz="0" w:space="0" w:color="auto"/>
        <w:left w:val="none" w:sz="0" w:space="0" w:color="auto"/>
        <w:bottom w:val="none" w:sz="0" w:space="0" w:color="auto"/>
        <w:right w:val="none" w:sz="0" w:space="0" w:color="auto"/>
      </w:divBdr>
    </w:div>
    <w:div w:id="59256684">
      <w:bodyDiv w:val="1"/>
      <w:marLeft w:val="0"/>
      <w:marRight w:val="0"/>
      <w:marTop w:val="0"/>
      <w:marBottom w:val="0"/>
      <w:divBdr>
        <w:top w:val="none" w:sz="0" w:space="0" w:color="auto"/>
        <w:left w:val="none" w:sz="0" w:space="0" w:color="auto"/>
        <w:bottom w:val="none" w:sz="0" w:space="0" w:color="auto"/>
        <w:right w:val="none" w:sz="0" w:space="0" w:color="auto"/>
      </w:divBdr>
    </w:div>
    <w:div w:id="221060134">
      <w:bodyDiv w:val="1"/>
      <w:marLeft w:val="0"/>
      <w:marRight w:val="0"/>
      <w:marTop w:val="0"/>
      <w:marBottom w:val="0"/>
      <w:divBdr>
        <w:top w:val="none" w:sz="0" w:space="0" w:color="auto"/>
        <w:left w:val="none" w:sz="0" w:space="0" w:color="auto"/>
        <w:bottom w:val="none" w:sz="0" w:space="0" w:color="auto"/>
        <w:right w:val="none" w:sz="0" w:space="0" w:color="auto"/>
      </w:divBdr>
    </w:div>
    <w:div w:id="563226234">
      <w:bodyDiv w:val="1"/>
      <w:marLeft w:val="0"/>
      <w:marRight w:val="0"/>
      <w:marTop w:val="0"/>
      <w:marBottom w:val="0"/>
      <w:divBdr>
        <w:top w:val="none" w:sz="0" w:space="0" w:color="auto"/>
        <w:left w:val="none" w:sz="0" w:space="0" w:color="auto"/>
        <w:bottom w:val="none" w:sz="0" w:space="0" w:color="auto"/>
        <w:right w:val="none" w:sz="0" w:space="0" w:color="auto"/>
      </w:divBdr>
    </w:div>
    <w:div w:id="605427793">
      <w:bodyDiv w:val="1"/>
      <w:marLeft w:val="0"/>
      <w:marRight w:val="0"/>
      <w:marTop w:val="0"/>
      <w:marBottom w:val="0"/>
      <w:divBdr>
        <w:top w:val="none" w:sz="0" w:space="0" w:color="auto"/>
        <w:left w:val="none" w:sz="0" w:space="0" w:color="auto"/>
        <w:bottom w:val="none" w:sz="0" w:space="0" w:color="auto"/>
        <w:right w:val="none" w:sz="0" w:space="0" w:color="auto"/>
      </w:divBdr>
    </w:div>
    <w:div w:id="831482753">
      <w:bodyDiv w:val="1"/>
      <w:marLeft w:val="0"/>
      <w:marRight w:val="0"/>
      <w:marTop w:val="0"/>
      <w:marBottom w:val="0"/>
      <w:divBdr>
        <w:top w:val="none" w:sz="0" w:space="0" w:color="auto"/>
        <w:left w:val="none" w:sz="0" w:space="0" w:color="auto"/>
        <w:bottom w:val="none" w:sz="0" w:space="0" w:color="auto"/>
        <w:right w:val="none" w:sz="0" w:space="0" w:color="auto"/>
      </w:divBdr>
    </w:div>
    <w:div w:id="921795735">
      <w:bodyDiv w:val="1"/>
      <w:marLeft w:val="0"/>
      <w:marRight w:val="0"/>
      <w:marTop w:val="0"/>
      <w:marBottom w:val="0"/>
      <w:divBdr>
        <w:top w:val="none" w:sz="0" w:space="0" w:color="auto"/>
        <w:left w:val="none" w:sz="0" w:space="0" w:color="auto"/>
        <w:bottom w:val="none" w:sz="0" w:space="0" w:color="auto"/>
        <w:right w:val="none" w:sz="0" w:space="0" w:color="auto"/>
      </w:divBdr>
    </w:div>
    <w:div w:id="954485284">
      <w:bodyDiv w:val="1"/>
      <w:marLeft w:val="0"/>
      <w:marRight w:val="0"/>
      <w:marTop w:val="0"/>
      <w:marBottom w:val="0"/>
      <w:divBdr>
        <w:top w:val="none" w:sz="0" w:space="0" w:color="auto"/>
        <w:left w:val="none" w:sz="0" w:space="0" w:color="auto"/>
        <w:bottom w:val="none" w:sz="0" w:space="0" w:color="auto"/>
        <w:right w:val="none" w:sz="0" w:space="0" w:color="auto"/>
      </w:divBdr>
    </w:div>
    <w:div w:id="1040934078">
      <w:bodyDiv w:val="1"/>
      <w:marLeft w:val="0"/>
      <w:marRight w:val="0"/>
      <w:marTop w:val="0"/>
      <w:marBottom w:val="0"/>
      <w:divBdr>
        <w:top w:val="none" w:sz="0" w:space="0" w:color="auto"/>
        <w:left w:val="none" w:sz="0" w:space="0" w:color="auto"/>
        <w:bottom w:val="none" w:sz="0" w:space="0" w:color="auto"/>
        <w:right w:val="none" w:sz="0" w:space="0" w:color="auto"/>
      </w:divBdr>
    </w:div>
    <w:div w:id="1120493043">
      <w:bodyDiv w:val="1"/>
      <w:marLeft w:val="0"/>
      <w:marRight w:val="0"/>
      <w:marTop w:val="0"/>
      <w:marBottom w:val="0"/>
      <w:divBdr>
        <w:top w:val="none" w:sz="0" w:space="0" w:color="auto"/>
        <w:left w:val="none" w:sz="0" w:space="0" w:color="auto"/>
        <w:bottom w:val="none" w:sz="0" w:space="0" w:color="auto"/>
        <w:right w:val="none" w:sz="0" w:space="0" w:color="auto"/>
      </w:divBdr>
    </w:div>
    <w:div w:id="1361932428">
      <w:bodyDiv w:val="1"/>
      <w:marLeft w:val="0"/>
      <w:marRight w:val="0"/>
      <w:marTop w:val="0"/>
      <w:marBottom w:val="0"/>
      <w:divBdr>
        <w:top w:val="none" w:sz="0" w:space="0" w:color="auto"/>
        <w:left w:val="none" w:sz="0" w:space="0" w:color="auto"/>
        <w:bottom w:val="none" w:sz="0" w:space="0" w:color="auto"/>
        <w:right w:val="none" w:sz="0" w:space="0" w:color="auto"/>
      </w:divBdr>
    </w:div>
    <w:div w:id="1417245179">
      <w:bodyDiv w:val="1"/>
      <w:marLeft w:val="0"/>
      <w:marRight w:val="0"/>
      <w:marTop w:val="0"/>
      <w:marBottom w:val="0"/>
      <w:divBdr>
        <w:top w:val="none" w:sz="0" w:space="0" w:color="auto"/>
        <w:left w:val="none" w:sz="0" w:space="0" w:color="auto"/>
        <w:bottom w:val="none" w:sz="0" w:space="0" w:color="auto"/>
        <w:right w:val="none" w:sz="0" w:space="0" w:color="auto"/>
      </w:divBdr>
    </w:div>
    <w:div w:id="1512717267">
      <w:bodyDiv w:val="1"/>
      <w:marLeft w:val="0"/>
      <w:marRight w:val="0"/>
      <w:marTop w:val="0"/>
      <w:marBottom w:val="0"/>
      <w:divBdr>
        <w:top w:val="none" w:sz="0" w:space="0" w:color="auto"/>
        <w:left w:val="none" w:sz="0" w:space="0" w:color="auto"/>
        <w:bottom w:val="none" w:sz="0" w:space="0" w:color="auto"/>
        <w:right w:val="none" w:sz="0" w:space="0" w:color="auto"/>
      </w:divBdr>
    </w:div>
    <w:div w:id="1533492919">
      <w:bodyDiv w:val="1"/>
      <w:marLeft w:val="0"/>
      <w:marRight w:val="0"/>
      <w:marTop w:val="0"/>
      <w:marBottom w:val="0"/>
      <w:divBdr>
        <w:top w:val="none" w:sz="0" w:space="0" w:color="auto"/>
        <w:left w:val="none" w:sz="0" w:space="0" w:color="auto"/>
        <w:bottom w:val="none" w:sz="0" w:space="0" w:color="auto"/>
        <w:right w:val="none" w:sz="0" w:space="0" w:color="auto"/>
      </w:divBdr>
    </w:div>
    <w:div w:id="1560365292">
      <w:bodyDiv w:val="1"/>
      <w:marLeft w:val="0"/>
      <w:marRight w:val="0"/>
      <w:marTop w:val="0"/>
      <w:marBottom w:val="0"/>
      <w:divBdr>
        <w:top w:val="none" w:sz="0" w:space="0" w:color="auto"/>
        <w:left w:val="none" w:sz="0" w:space="0" w:color="auto"/>
        <w:bottom w:val="none" w:sz="0" w:space="0" w:color="auto"/>
        <w:right w:val="none" w:sz="0" w:space="0" w:color="auto"/>
      </w:divBdr>
    </w:div>
    <w:div w:id="1579942090">
      <w:bodyDiv w:val="1"/>
      <w:marLeft w:val="0"/>
      <w:marRight w:val="0"/>
      <w:marTop w:val="0"/>
      <w:marBottom w:val="0"/>
      <w:divBdr>
        <w:top w:val="none" w:sz="0" w:space="0" w:color="auto"/>
        <w:left w:val="none" w:sz="0" w:space="0" w:color="auto"/>
        <w:bottom w:val="none" w:sz="0" w:space="0" w:color="auto"/>
        <w:right w:val="none" w:sz="0" w:space="0" w:color="auto"/>
      </w:divBdr>
    </w:div>
    <w:div w:id="1594584503">
      <w:bodyDiv w:val="1"/>
      <w:marLeft w:val="0"/>
      <w:marRight w:val="0"/>
      <w:marTop w:val="0"/>
      <w:marBottom w:val="0"/>
      <w:divBdr>
        <w:top w:val="none" w:sz="0" w:space="0" w:color="auto"/>
        <w:left w:val="none" w:sz="0" w:space="0" w:color="auto"/>
        <w:bottom w:val="none" w:sz="0" w:space="0" w:color="auto"/>
        <w:right w:val="none" w:sz="0" w:space="0" w:color="auto"/>
      </w:divBdr>
    </w:div>
    <w:div w:id="1619414501">
      <w:bodyDiv w:val="1"/>
      <w:marLeft w:val="0"/>
      <w:marRight w:val="0"/>
      <w:marTop w:val="0"/>
      <w:marBottom w:val="0"/>
      <w:divBdr>
        <w:top w:val="none" w:sz="0" w:space="0" w:color="auto"/>
        <w:left w:val="none" w:sz="0" w:space="0" w:color="auto"/>
        <w:bottom w:val="none" w:sz="0" w:space="0" w:color="auto"/>
        <w:right w:val="none" w:sz="0" w:space="0" w:color="auto"/>
      </w:divBdr>
    </w:div>
    <w:div w:id="1635911443">
      <w:bodyDiv w:val="1"/>
      <w:marLeft w:val="0"/>
      <w:marRight w:val="0"/>
      <w:marTop w:val="0"/>
      <w:marBottom w:val="0"/>
      <w:divBdr>
        <w:top w:val="none" w:sz="0" w:space="0" w:color="auto"/>
        <w:left w:val="none" w:sz="0" w:space="0" w:color="auto"/>
        <w:bottom w:val="none" w:sz="0" w:space="0" w:color="auto"/>
        <w:right w:val="none" w:sz="0" w:space="0" w:color="auto"/>
      </w:divBdr>
    </w:div>
    <w:div w:id="1826044821">
      <w:bodyDiv w:val="1"/>
      <w:marLeft w:val="0"/>
      <w:marRight w:val="0"/>
      <w:marTop w:val="0"/>
      <w:marBottom w:val="0"/>
      <w:divBdr>
        <w:top w:val="none" w:sz="0" w:space="0" w:color="auto"/>
        <w:left w:val="none" w:sz="0" w:space="0" w:color="auto"/>
        <w:bottom w:val="none" w:sz="0" w:space="0" w:color="auto"/>
        <w:right w:val="none" w:sz="0" w:space="0" w:color="auto"/>
      </w:divBdr>
    </w:div>
    <w:div w:id="2032607581">
      <w:bodyDiv w:val="1"/>
      <w:marLeft w:val="0"/>
      <w:marRight w:val="0"/>
      <w:marTop w:val="0"/>
      <w:marBottom w:val="0"/>
      <w:divBdr>
        <w:top w:val="none" w:sz="0" w:space="0" w:color="auto"/>
        <w:left w:val="none" w:sz="0" w:space="0" w:color="auto"/>
        <w:bottom w:val="none" w:sz="0" w:space="0" w:color="auto"/>
        <w:right w:val="none" w:sz="0" w:space="0" w:color="auto"/>
      </w:divBdr>
    </w:div>
    <w:div w:id="204370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3.tiff"/><Relationship Id="rId26" Type="http://schemas.openxmlformats.org/officeDocument/2006/relationships/image" Target="media/image10.jpeg"/><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jpeg"/><Relationship Id="rId10" Type="http://schemas.openxmlformats.org/officeDocument/2006/relationships/endnotes" Target="endnotes.xml"/><Relationship Id="rId19" Type="http://schemas.openxmlformats.org/officeDocument/2006/relationships/hyperlink" Target="http://www.TypingTest.com" TargetMode="External"/><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bp1995\Downloads\Thesis%20Template%202018-2019%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B6B548309A718488D4D692D362DE05B" ma:contentTypeVersion="4" ma:contentTypeDescription="Create a new document." ma:contentTypeScope="" ma:versionID="903ee2e99d4757e59cca4cfde652be73">
  <xsd:schema xmlns:xsd="http://www.w3.org/2001/XMLSchema" xmlns:xs="http://www.w3.org/2001/XMLSchema" xmlns:p="http://schemas.microsoft.com/office/2006/metadata/properties" xmlns:ns2="0534a9e8-a470-4a4a-b75e-ba48c255b095" targetNamespace="http://schemas.microsoft.com/office/2006/metadata/properties" ma:root="true" ma:fieldsID="d24573a4f0adad94fb32828468cb4723" ns2:_="">
    <xsd:import namespace="0534a9e8-a470-4a4a-b75e-ba48c255b095"/>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34a9e8-a470-4a4a-b75e-ba48c255b0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4B729B-5362-495B-8DFA-260EF41E96A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243D730-EE93-4344-9C99-116D98F2CF14}">
  <ds:schemaRefs>
    <ds:schemaRef ds:uri="http://schemas.microsoft.com/sharepoint/v3/contenttype/forms"/>
  </ds:schemaRefs>
</ds:datastoreItem>
</file>

<file path=customXml/itemProps3.xml><?xml version="1.0" encoding="utf-8"?>
<ds:datastoreItem xmlns:ds="http://schemas.openxmlformats.org/officeDocument/2006/customXml" ds:itemID="{CF2EC705-6727-4604-8DB0-DB817C6A5C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34a9e8-a470-4a4a-b75e-ba48c255b0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9BF86E5-E348-4247-B205-D04F15D77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C:\Users\gbp1995\Downloads\Thesis Template 2018-2019 (1).dotx</Template>
  <TotalTime>411</TotalTime>
  <Pages>37</Pages>
  <Words>7200</Words>
  <Characters>41041</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Missouri State University</vt:lpstr>
    </vt:vector>
  </TitlesOfParts>
  <Company>SMSU</Company>
  <LinksUpToDate>false</LinksUpToDate>
  <CharactersWithSpaces>48145</CharactersWithSpaces>
  <SharedDoc>false</SharedDoc>
  <HLinks>
    <vt:vector size="102" baseType="variant">
      <vt:variant>
        <vt:i4>6357119</vt:i4>
      </vt:variant>
      <vt:variant>
        <vt:i4>51</vt:i4>
      </vt:variant>
      <vt:variant>
        <vt:i4>0</vt:i4>
      </vt:variant>
      <vt:variant>
        <vt:i4>5</vt:i4>
      </vt:variant>
      <vt:variant>
        <vt:lpwstr>http://graduate.missouristate.edu/</vt:lpwstr>
      </vt:variant>
      <vt:variant>
        <vt:lpwstr/>
      </vt:variant>
      <vt:variant>
        <vt:i4>6422563</vt:i4>
      </vt:variant>
      <vt:variant>
        <vt:i4>48</vt:i4>
      </vt:variant>
      <vt:variant>
        <vt:i4>0</vt:i4>
      </vt:variant>
      <vt:variant>
        <vt:i4>5</vt:i4>
      </vt:variant>
      <vt:variant>
        <vt:lpwstr>http://www.proquest.com/en-US/products/dissertations/authors.shtml</vt:lpwstr>
      </vt:variant>
      <vt:variant>
        <vt:lpwstr/>
      </vt:variant>
      <vt:variant>
        <vt:i4>6357119</vt:i4>
      </vt:variant>
      <vt:variant>
        <vt:i4>45</vt:i4>
      </vt:variant>
      <vt:variant>
        <vt:i4>0</vt:i4>
      </vt:variant>
      <vt:variant>
        <vt:i4>5</vt:i4>
      </vt:variant>
      <vt:variant>
        <vt:lpwstr>http://graduate.missouristate.edu/</vt:lpwstr>
      </vt:variant>
      <vt:variant>
        <vt:lpwstr/>
      </vt:variant>
      <vt:variant>
        <vt:i4>6357119</vt:i4>
      </vt:variant>
      <vt:variant>
        <vt:i4>42</vt:i4>
      </vt:variant>
      <vt:variant>
        <vt:i4>0</vt:i4>
      </vt:variant>
      <vt:variant>
        <vt:i4>5</vt:i4>
      </vt:variant>
      <vt:variant>
        <vt:lpwstr>http://graduate.missouristate.edu/</vt:lpwstr>
      </vt:variant>
      <vt:variant>
        <vt:lpwstr/>
      </vt:variant>
      <vt:variant>
        <vt:i4>6357119</vt:i4>
      </vt:variant>
      <vt:variant>
        <vt:i4>39</vt:i4>
      </vt:variant>
      <vt:variant>
        <vt:i4>0</vt:i4>
      </vt:variant>
      <vt:variant>
        <vt:i4>5</vt:i4>
      </vt:variant>
      <vt:variant>
        <vt:lpwstr>http://graduate.missouristate.edu/</vt:lpwstr>
      </vt:variant>
      <vt:variant>
        <vt:lpwstr/>
      </vt:variant>
      <vt:variant>
        <vt:i4>6357119</vt:i4>
      </vt:variant>
      <vt:variant>
        <vt:i4>36</vt:i4>
      </vt:variant>
      <vt:variant>
        <vt:i4>0</vt:i4>
      </vt:variant>
      <vt:variant>
        <vt:i4>5</vt:i4>
      </vt:variant>
      <vt:variant>
        <vt:lpwstr>http://graduate.missouristate.edu/</vt:lpwstr>
      </vt:variant>
      <vt:variant>
        <vt:lpwstr/>
      </vt:variant>
      <vt:variant>
        <vt:i4>4980800</vt:i4>
      </vt:variant>
      <vt:variant>
        <vt:i4>33</vt:i4>
      </vt:variant>
      <vt:variant>
        <vt:i4>0</vt:i4>
      </vt:variant>
      <vt:variant>
        <vt:i4>5</vt:i4>
      </vt:variant>
      <vt:variant>
        <vt:lpwstr>http://www.srp.missouristate.edu/</vt:lpwstr>
      </vt:variant>
      <vt:variant>
        <vt:lpwstr/>
      </vt:variant>
      <vt:variant>
        <vt:i4>7864373</vt:i4>
      </vt:variant>
      <vt:variant>
        <vt:i4>30</vt:i4>
      </vt:variant>
      <vt:variant>
        <vt:i4>0</vt:i4>
      </vt:variant>
      <vt:variant>
        <vt:i4>5</vt:i4>
      </vt:variant>
      <vt:variant>
        <vt:lpwstr>http://www.dianahacker.com/resdoc/</vt:lpwstr>
      </vt:variant>
      <vt:variant>
        <vt:lpwstr/>
      </vt:variant>
      <vt:variant>
        <vt:i4>4390926</vt:i4>
      </vt:variant>
      <vt:variant>
        <vt:i4>27</vt:i4>
      </vt:variant>
      <vt:variant>
        <vt:i4>0</vt:i4>
      </vt:variant>
      <vt:variant>
        <vt:i4>5</vt:i4>
      </vt:variant>
      <vt:variant>
        <vt:lpwstr>http://swan.missouri.edu/search/cZ253+.U69+1993/cz+++253+u69+1993/-2,-1,,E/browse</vt:lpwstr>
      </vt:variant>
      <vt:variant>
        <vt:lpwstr/>
      </vt:variant>
      <vt:variant>
        <vt:i4>4456457</vt:i4>
      </vt:variant>
      <vt:variant>
        <vt:i4>24</vt:i4>
      </vt:variant>
      <vt:variant>
        <vt:i4>0</vt:i4>
      </vt:variant>
      <vt:variant>
        <vt:i4>5</vt:i4>
      </vt:variant>
      <vt:variant>
        <vt:lpwstr>http://swan.missouri.edu/search/cBF76.7+.P83+2001/cbf+++76.7+p83+2001/-2,-1,,E/browse</vt:lpwstr>
      </vt:variant>
      <vt:variant>
        <vt:lpwstr/>
      </vt:variant>
      <vt:variant>
        <vt:i4>7929908</vt:i4>
      </vt:variant>
      <vt:variant>
        <vt:i4>21</vt:i4>
      </vt:variant>
      <vt:variant>
        <vt:i4>0</vt:i4>
      </vt:variant>
      <vt:variant>
        <vt:i4>5</vt:i4>
      </vt:variant>
      <vt:variant>
        <vt:lpwstr>http://swan.missouri.edu/search/cLB2369+.G53+2003/clb+2369+g53+2003/-2,-1,,E/browse</vt:lpwstr>
      </vt:variant>
      <vt:variant>
        <vt:lpwstr/>
      </vt:variant>
      <vt:variant>
        <vt:i4>5177346</vt:i4>
      </vt:variant>
      <vt:variant>
        <vt:i4>18</vt:i4>
      </vt:variant>
      <vt:variant>
        <vt:i4>0</vt:i4>
      </vt:variant>
      <vt:variant>
        <vt:i4>5</vt:i4>
      </vt:variant>
      <vt:variant>
        <vt:lpwstr>http://swan.missouri.edu/search/cLB2369+.C3+2003/clb+2369+c3+2003/-2,-1,,E/browse</vt:lpwstr>
      </vt:variant>
      <vt:variant>
        <vt:lpwstr/>
      </vt:variant>
      <vt:variant>
        <vt:i4>6357119</vt:i4>
      </vt:variant>
      <vt:variant>
        <vt:i4>12</vt:i4>
      </vt:variant>
      <vt:variant>
        <vt:i4>0</vt:i4>
      </vt:variant>
      <vt:variant>
        <vt:i4>5</vt:i4>
      </vt:variant>
      <vt:variant>
        <vt:lpwstr>http://graduate.missouristate.edu/</vt:lpwstr>
      </vt:variant>
      <vt:variant>
        <vt:lpwstr/>
      </vt:variant>
      <vt:variant>
        <vt:i4>6357119</vt:i4>
      </vt:variant>
      <vt:variant>
        <vt:i4>9</vt:i4>
      </vt:variant>
      <vt:variant>
        <vt:i4>0</vt:i4>
      </vt:variant>
      <vt:variant>
        <vt:i4>5</vt:i4>
      </vt:variant>
      <vt:variant>
        <vt:lpwstr>http://graduate.missouristate.edu/</vt:lpwstr>
      </vt:variant>
      <vt:variant>
        <vt:lpwstr/>
      </vt:variant>
      <vt:variant>
        <vt:i4>4718662</vt:i4>
      </vt:variant>
      <vt:variant>
        <vt:i4>6</vt:i4>
      </vt:variant>
      <vt:variant>
        <vt:i4>0</vt:i4>
      </vt:variant>
      <vt:variant>
        <vt:i4>5</vt:i4>
      </vt:variant>
      <vt:variant>
        <vt:lpwstr>http://www.il.proquest.com/hp/Support/DServices/copyright/index.html</vt:lpwstr>
      </vt:variant>
      <vt:variant>
        <vt:lpwstr/>
      </vt:variant>
      <vt:variant>
        <vt:i4>4587532</vt:i4>
      </vt:variant>
      <vt:variant>
        <vt:i4>3</vt:i4>
      </vt:variant>
      <vt:variant>
        <vt:i4>0</vt:i4>
      </vt:variant>
      <vt:variant>
        <vt:i4>5</vt:i4>
      </vt:variant>
      <vt:variant>
        <vt:lpwstr>http://graduate.missouristate.edu/GradProgramList.htm</vt:lpwstr>
      </vt:variant>
      <vt:variant>
        <vt:lpwstr/>
      </vt:variant>
      <vt:variant>
        <vt:i4>6357119</vt:i4>
      </vt:variant>
      <vt:variant>
        <vt:i4>0</vt:i4>
      </vt:variant>
      <vt:variant>
        <vt:i4>0</vt:i4>
      </vt:variant>
      <vt:variant>
        <vt:i4>5</vt:i4>
      </vt:variant>
      <vt:variant>
        <vt:lpwstr>http://graduate.missouristate.edu/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Missouri State University</dc:title>
  <dc:subject/>
  <dc:creator>Heim, David J</dc:creator>
  <cp:keywords/>
  <dc:description/>
  <cp:lastModifiedBy>Wikowsky, Addie J</cp:lastModifiedBy>
  <cp:revision>21</cp:revision>
  <cp:lastPrinted>2018-10-05T18:38:00Z</cp:lastPrinted>
  <dcterms:created xsi:type="dcterms:W3CDTF">2019-06-15T03:36:00Z</dcterms:created>
  <dcterms:modified xsi:type="dcterms:W3CDTF">2019-07-11T16:25:00Z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0x010100BB6B548309A718488D4D692D362DE05B</vt:lpwstr>
  </property>
</Properties>
</file>